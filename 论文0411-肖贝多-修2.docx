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768A" w:rsidRDefault="006B7980">
      <w:pPr>
        <w:rPr>
          <w:lang w:eastAsia="zh-CN"/>
        </w:rPr>
      </w:pPr>
      <w:r>
        <w:rPr>
          <w:lang w:eastAsia="zh-CN"/>
        </w:rPr>
        <w:t>摘要</w:t>
      </w:r>
    </w:p>
    <w:p w:rsidR="006B7980" w:rsidRDefault="006B7980">
      <w:pPr>
        <w:rPr>
          <w:lang w:eastAsia="zh-CN"/>
        </w:rPr>
      </w:pPr>
      <w:r>
        <w:rPr>
          <w:rFonts w:hint="eastAsia"/>
          <w:lang w:eastAsia="zh-CN"/>
        </w:rPr>
        <w:t>abstract</w:t>
      </w:r>
    </w:p>
    <w:p w:rsidR="006B7980" w:rsidRDefault="006B7980">
      <w:pPr>
        <w:rPr>
          <w:lang w:eastAsia="zh-CN"/>
        </w:rPr>
      </w:pPr>
      <w:r>
        <w:rPr>
          <w:rFonts w:hint="eastAsia"/>
          <w:lang w:eastAsia="zh-CN"/>
        </w:rPr>
        <w:t>第一章</w:t>
      </w:r>
      <w:r>
        <w:rPr>
          <w:lang w:eastAsia="zh-CN"/>
        </w:rPr>
        <w:t xml:space="preserve"> </w:t>
      </w:r>
      <w:r>
        <w:rPr>
          <w:rFonts w:hint="eastAsia"/>
          <w:lang w:eastAsia="zh-CN"/>
        </w:rPr>
        <w:t>绪论</w:t>
      </w:r>
    </w:p>
    <w:p w:rsidR="006B7980" w:rsidRDefault="006B7980">
      <w:pPr>
        <w:rPr>
          <w:lang w:eastAsia="zh-CN"/>
        </w:rPr>
      </w:pPr>
      <w:r>
        <w:rPr>
          <w:rFonts w:hint="eastAsia"/>
          <w:lang w:eastAsia="zh-CN"/>
        </w:rPr>
        <w:tab/>
        <w:t xml:space="preserve">1.1 </w:t>
      </w:r>
      <w:r>
        <w:rPr>
          <w:rFonts w:hint="eastAsia"/>
          <w:lang w:eastAsia="zh-CN"/>
        </w:rPr>
        <w:t>研究</w:t>
      </w:r>
      <w:r>
        <w:rPr>
          <w:lang w:eastAsia="zh-CN"/>
        </w:rPr>
        <w:t>背景</w:t>
      </w:r>
      <w:r w:rsidR="000547BE">
        <w:rPr>
          <w:rFonts w:hint="eastAsia"/>
          <w:lang w:eastAsia="zh-CN"/>
        </w:rPr>
        <w:t>与</w:t>
      </w:r>
      <w:r>
        <w:rPr>
          <w:lang w:eastAsia="zh-CN"/>
        </w:rPr>
        <w:t>意义</w:t>
      </w:r>
    </w:p>
    <w:p w:rsidR="006B7980" w:rsidRDefault="006B7980">
      <w:pPr>
        <w:rPr>
          <w:lang w:eastAsia="zh-CN"/>
        </w:rPr>
      </w:pPr>
      <w:r>
        <w:rPr>
          <w:rFonts w:hint="eastAsia"/>
          <w:lang w:eastAsia="zh-CN"/>
        </w:rPr>
        <w:tab/>
      </w:r>
      <w:r>
        <w:rPr>
          <w:lang w:eastAsia="zh-CN"/>
        </w:rPr>
        <w:t xml:space="preserve">1.2 </w:t>
      </w:r>
      <w:r>
        <w:rPr>
          <w:rFonts w:hint="eastAsia"/>
          <w:lang w:eastAsia="zh-CN"/>
        </w:rPr>
        <w:t>国内外</w:t>
      </w:r>
      <w:r>
        <w:rPr>
          <w:lang w:eastAsia="zh-CN"/>
        </w:rPr>
        <w:t>研究现状</w:t>
      </w:r>
    </w:p>
    <w:p w:rsidR="006B7980" w:rsidRDefault="006B7980">
      <w:pPr>
        <w:rPr>
          <w:lang w:eastAsia="zh-CN"/>
        </w:rPr>
      </w:pPr>
      <w:r>
        <w:rPr>
          <w:rFonts w:hint="eastAsia"/>
          <w:lang w:eastAsia="zh-CN"/>
        </w:rPr>
        <w:tab/>
        <w:t xml:space="preserve">1.3 </w:t>
      </w:r>
      <w:r>
        <w:rPr>
          <w:rFonts w:hint="eastAsia"/>
          <w:lang w:eastAsia="zh-CN"/>
        </w:rPr>
        <w:t>本文</w:t>
      </w:r>
      <w:r w:rsidR="000547BE">
        <w:rPr>
          <w:lang w:eastAsia="zh-CN"/>
        </w:rPr>
        <w:t>的</w:t>
      </w:r>
      <w:r>
        <w:rPr>
          <w:lang w:eastAsia="zh-CN"/>
        </w:rPr>
        <w:t>主要工作</w:t>
      </w:r>
    </w:p>
    <w:p w:rsidR="006B7980" w:rsidRDefault="006B7980">
      <w:pPr>
        <w:rPr>
          <w:lang w:eastAsia="zh-CN"/>
        </w:rPr>
      </w:pPr>
      <w:r>
        <w:rPr>
          <w:rFonts w:hint="eastAsia"/>
          <w:lang w:eastAsia="zh-CN"/>
        </w:rPr>
        <w:tab/>
        <w:t xml:space="preserve">1.4 </w:t>
      </w:r>
      <w:r>
        <w:rPr>
          <w:rFonts w:hint="eastAsia"/>
          <w:lang w:eastAsia="zh-CN"/>
        </w:rPr>
        <w:t>本文</w:t>
      </w:r>
      <w:r w:rsidR="000547BE">
        <w:rPr>
          <w:lang w:eastAsia="zh-CN"/>
        </w:rPr>
        <w:t>的</w:t>
      </w:r>
      <w:r>
        <w:rPr>
          <w:lang w:eastAsia="zh-CN"/>
        </w:rPr>
        <w:t>组织结构</w:t>
      </w:r>
    </w:p>
    <w:p w:rsidR="006B7980" w:rsidRDefault="006B7980">
      <w:pPr>
        <w:rPr>
          <w:lang w:eastAsia="zh-CN"/>
        </w:rPr>
      </w:pPr>
      <w:r>
        <w:rPr>
          <w:rFonts w:hint="eastAsia"/>
          <w:lang w:eastAsia="zh-CN"/>
        </w:rPr>
        <w:tab/>
      </w:r>
    </w:p>
    <w:p w:rsidR="006B7980" w:rsidRDefault="006B7980">
      <w:pPr>
        <w:rPr>
          <w:lang w:eastAsia="zh-CN"/>
        </w:rPr>
      </w:pPr>
    </w:p>
    <w:p w:rsidR="006B7980" w:rsidRDefault="006B7980">
      <w:pPr>
        <w:rPr>
          <w:lang w:eastAsia="zh-CN"/>
        </w:rPr>
      </w:pPr>
      <w:r>
        <w:rPr>
          <w:rFonts w:hint="eastAsia"/>
          <w:lang w:eastAsia="zh-CN"/>
        </w:rPr>
        <w:t>第二章</w:t>
      </w:r>
      <w:r>
        <w:rPr>
          <w:lang w:eastAsia="zh-CN"/>
        </w:rPr>
        <w:t xml:space="preserve"> </w:t>
      </w:r>
      <w:r w:rsidR="0061692C">
        <w:rPr>
          <w:lang w:eastAsia="zh-CN"/>
        </w:rPr>
        <w:t>理论基础和相关技术</w:t>
      </w:r>
    </w:p>
    <w:p w:rsidR="000547BE" w:rsidRDefault="000547BE">
      <w:pPr>
        <w:rPr>
          <w:lang w:eastAsia="zh-CN"/>
        </w:rPr>
      </w:pPr>
      <w:r>
        <w:rPr>
          <w:rFonts w:hint="eastAsia"/>
          <w:lang w:eastAsia="zh-CN"/>
        </w:rPr>
        <w:tab/>
      </w:r>
      <w:r>
        <w:rPr>
          <w:lang w:eastAsia="zh-CN"/>
        </w:rPr>
        <w:t xml:space="preserve">2.1 </w:t>
      </w:r>
      <w:r>
        <w:rPr>
          <w:rFonts w:hint="eastAsia"/>
          <w:lang w:eastAsia="zh-CN"/>
        </w:rPr>
        <w:t>四季色彩理论</w:t>
      </w:r>
    </w:p>
    <w:p w:rsidR="000547BE" w:rsidRDefault="000547BE" w:rsidP="00DE2A42">
      <w:pPr>
        <w:ind w:firstLine="720"/>
        <w:rPr>
          <w:lang w:eastAsia="zh-CN"/>
        </w:rPr>
      </w:pPr>
      <w:r>
        <w:rPr>
          <w:rFonts w:hint="eastAsia"/>
          <w:lang w:eastAsia="zh-CN"/>
        </w:rPr>
        <w:t xml:space="preserve">2.2 </w:t>
      </w:r>
      <w:r>
        <w:rPr>
          <w:rFonts w:hint="eastAsia"/>
          <w:lang w:eastAsia="zh-CN"/>
        </w:rPr>
        <w:t>人脸识别</w:t>
      </w:r>
      <w:r>
        <w:rPr>
          <w:lang w:eastAsia="zh-CN"/>
        </w:rPr>
        <w:t>技</w:t>
      </w:r>
      <w:r w:rsidR="00DE2A42">
        <w:rPr>
          <w:rFonts w:hint="eastAsia"/>
          <w:lang w:eastAsia="zh-CN"/>
        </w:rPr>
        <w:t>术</w:t>
      </w:r>
    </w:p>
    <w:p w:rsidR="000547BE" w:rsidRDefault="00832509">
      <w:pPr>
        <w:rPr>
          <w:lang w:eastAsia="zh-CN"/>
        </w:rPr>
      </w:pPr>
      <w:r>
        <w:rPr>
          <w:rFonts w:hint="eastAsia"/>
          <w:lang w:eastAsia="zh-CN"/>
        </w:rPr>
        <w:tab/>
        <w:t>2.3</w:t>
      </w:r>
      <w:r w:rsidR="000547BE">
        <w:rPr>
          <w:rFonts w:hint="eastAsia"/>
          <w:lang w:eastAsia="zh-CN"/>
        </w:rPr>
        <w:t xml:space="preserve"> </w:t>
      </w:r>
      <w:r w:rsidR="000547BE">
        <w:rPr>
          <w:lang w:eastAsia="zh-CN"/>
        </w:rPr>
        <w:t>图片相似度</w:t>
      </w:r>
      <w:r w:rsidR="0061692C">
        <w:rPr>
          <w:rFonts w:hint="eastAsia"/>
          <w:lang w:eastAsia="zh-CN"/>
        </w:rPr>
        <w:t>比较</w:t>
      </w:r>
    </w:p>
    <w:p w:rsidR="0061692C" w:rsidRDefault="00832509">
      <w:pPr>
        <w:rPr>
          <w:lang w:eastAsia="zh-CN"/>
        </w:rPr>
      </w:pPr>
      <w:r>
        <w:rPr>
          <w:rFonts w:hint="eastAsia"/>
          <w:lang w:eastAsia="zh-CN"/>
        </w:rPr>
        <w:tab/>
        <w:t>2.4</w:t>
      </w:r>
      <w:r w:rsidR="0061692C">
        <w:rPr>
          <w:rFonts w:hint="eastAsia"/>
          <w:lang w:eastAsia="zh-CN"/>
        </w:rPr>
        <w:t xml:space="preserve"> </w:t>
      </w:r>
      <w:r w:rsidR="0061692C">
        <w:rPr>
          <w:rFonts w:hint="eastAsia"/>
          <w:lang w:eastAsia="zh-CN"/>
        </w:rPr>
        <w:t>本章小结</w:t>
      </w:r>
    </w:p>
    <w:p w:rsidR="0061692C" w:rsidRDefault="0061692C">
      <w:pPr>
        <w:rPr>
          <w:lang w:eastAsia="zh-CN"/>
        </w:rPr>
      </w:pPr>
    </w:p>
    <w:p w:rsidR="0061692C" w:rsidRDefault="0061692C">
      <w:pPr>
        <w:rPr>
          <w:lang w:eastAsia="zh-CN"/>
        </w:rPr>
      </w:pPr>
      <w:r>
        <w:rPr>
          <w:rFonts w:hint="eastAsia"/>
          <w:lang w:eastAsia="zh-CN"/>
        </w:rPr>
        <w:t>第三章</w:t>
      </w:r>
      <w:r>
        <w:rPr>
          <w:lang w:eastAsia="zh-CN"/>
        </w:rPr>
        <w:t xml:space="preserve"> “</w:t>
      </w:r>
      <w:r>
        <w:rPr>
          <w:lang w:eastAsia="zh-CN"/>
        </w:rPr>
        <w:t>四季型人</w:t>
      </w:r>
      <w:r>
        <w:rPr>
          <w:lang w:eastAsia="zh-CN"/>
        </w:rPr>
        <w:t>”</w:t>
      </w:r>
      <w:r>
        <w:rPr>
          <w:lang w:eastAsia="zh-CN"/>
        </w:rPr>
        <w:t>检测方法</w:t>
      </w:r>
    </w:p>
    <w:p w:rsidR="0061692C" w:rsidRDefault="0061692C">
      <w:pPr>
        <w:rPr>
          <w:lang w:eastAsia="zh-CN"/>
        </w:rPr>
      </w:pPr>
      <w:r>
        <w:rPr>
          <w:rFonts w:hint="eastAsia"/>
          <w:lang w:eastAsia="zh-CN"/>
        </w:rPr>
        <w:tab/>
        <w:t xml:space="preserve">3.1 </w:t>
      </w:r>
      <w:r>
        <w:rPr>
          <w:rFonts w:hint="eastAsia"/>
          <w:lang w:eastAsia="zh-CN"/>
        </w:rPr>
        <w:t>数据集</w:t>
      </w:r>
      <w:r>
        <w:rPr>
          <w:lang w:eastAsia="zh-CN"/>
        </w:rPr>
        <w:t>的构建</w:t>
      </w:r>
    </w:p>
    <w:p w:rsidR="0061692C" w:rsidRDefault="0061692C">
      <w:pPr>
        <w:rPr>
          <w:lang w:eastAsia="zh-CN"/>
        </w:rPr>
      </w:pPr>
      <w:r>
        <w:rPr>
          <w:rFonts w:hint="eastAsia"/>
          <w:lang w:eastAsia="zh-CN"/>
        </w:rPr>
        <w:tab/>
      </w:r>
      <w:r>
        <w:rPr>
          <w:rFonts w:hint="eastAsia"/>
          <w:lang w:eastAsia="zh-CN"/>
        </w:rPr>
        <w:tab/>
        <w:t xml:space="preserve">3.1.1 </w:t>
      </w:r>
      <w:r w:rsidR="008C2A2F">
        <w:rPr>
          <w:rFonts w:hint="eastAsia"/>
          <w:lang w:eastAsia="zh-CN"/>
        </w:rPr>
        <w:t>图像</w:t>
      </w:r>
      <w:r>
        <w:rPr>
          <w:lang w:eastAsia="zh-CN"/>
        </w:rPr>
        <w:t>库的构建</w:t>
      </w:r>
    </w:p>
    <w:p w:rsidR="0061692C" w:rsidRDefault="0061692C">
      <w:pPr>
        <w:rPr>
          <w:lang w:eastAsia="zh-CN"/>
        </w:rPr>
      </w:pPr>
      <w:r>
        <w:rPr>
          <w:rFonts w:hint="eastAsia"/>
          <w:lang w:eastAsia="zh-CN"/>
        </w:rPr>
        <w:tab/>
      </w:r>
      <w:r>
        <w:rPr>
          <w:rFonts w:hint="eastAsia"/>
          <w:lang w:eastAsia="zh-CN"/>
        </w:rPr>
        <w:tab/>
        <w:t xml:space="preserve">3.1.2 </w:t>
      </w:r>
      <w:r>
        <w:rPr>
          <w:rFonts w:hint="eastAsia"/>
          <w:lang w:eastAsia="zh-CN"/>
        </w:rPr>
        <w:t>数据集</w:t>
      </w:r>
      <w:r>
        <w:rPr>
          <w:lang w:eastAsia="zh-CN"/>
        </w:rPr>
        <w:t>的分类准确</w:t>
      </w:r>
      <w:r>
        <w:rPr>
          <w:rFonts w:hint="eastAsia"/>
          <w:lang w:eastAsia="zh-CN"/>
        </w:rPr>
        <w:t>性</w:t>
      </w:r>
    </w:p>
    <w:p w:rsidR="00DE2A42" w:rsidRDefault="0061692C">
      <w:pPr>
        <w:rPr>
          <w:lang w:eastAsia="zh-CN"/>
        </w:rPr>
      </w:pPr>
      <w:r>
        <w:rPr>
          <w:rFonts w:hint="eastAsia"/>
          <w:lang w:eastAsia="zh-CN"/>
        </w:rPr>
        <w:tab/>
      </w:r>
      <w:r>
        <w:rPr>
          <w:lang w:eastAsia="zh-CN"/>
        </w:rPr>
        <w:t xml:space="preserve">3.2 </w:t>
      </w:r>
      <w:r w:rsidR="00DE2A42">
        <w:rPr>
          <w:rFonts w:hint="eastAsia"/>
          <w:lang w:eastAsia="zh-CN"/>
        </w:rPr>
        <w:t>归类方法</w:t>
      </w:r>
    </w:p>
    <w:p w:rsidR="0061692C" w:rsidRDefault="0061692C">
      <w:pPr>
        <w:rPr>
          <w:lang w:eastAsia="zh-CN"/>
        </w:rPr>
      </w:pPr>
      <w:r>
        <w:rPr>
          <w:rFonts w:hint="eastAsia"/>
          <w:lang w:eastAsia="zh-CN"/>
        </w:rPr>
        <w:tab/>
      </w:r>
      <w:r>
        <w:rPr>
          <w:rFonts w:hint="eastAsia"/>
          <w:lang w:eastAsia="zh-CN"/>
        </w:rPr>
        <w:tab/>
        <w:t xml:space="preserve">3.2.1 </w:t>
      </w:r>
      <w:r w:rsidR="00DE2A42">
        <w:rPr>
          <w:rFonts w:hint="eastAsia"/>
          <w:lang w:eastAsia="zh-CN"/>
        </w:rPr>
        <w:t>面部</w:t>
      </w:r>
      <w:r w:rsidR="00DE2A42">
        <w:rPr>
          <w:lang w:eastAsia="zh-CN"/>
        </w:rPr>
        <w:t>关键部位的选取</w:t>
      </w:r>
    </w:p>
    <w:p w:rsidR="0061692C" w:rsidRDefault="00DE2A42">
      <w:pPr>
        <w:rPr>
          <w:lang w:eastAsia="zh-CN"/>
        </w:rPr>
      </w:pPr>
      <w:r>
        <w:rPr>
          <w:rFonts w:hint="eastAsia"/>
          <w:lang w:eastAsia="zh-CN"/>
        </w:rPr>
        <w:tab/>
      </w:r>
      <w:r>
        <w:rPr>
          <w:rFonts w:hint="eastAsia"/>
          <w:lang w:eastAsia="zh-CN"/>
        </w:rPr>
        <w:tab/>
        <w:t xml:space="preserve">3.2.2 </w:t>
      </w:r>
      <w:r>
        <w:rPr>
          <w:lang w:eastAsia="zh-CN"/>
        </w:rPr>
        <w:t>四种</w:t>
      </w:r>
      <w:r>
        <w:rPr>
          <w:rFonts w:hint="eastAsia"/>
          <w:lang w:eastAsia="zh-CN"/>
        </w:rPr>
        <w:t>季节</w:t>
      </w:r>
      <w:r>
        <w:rPr>
          <w:lang w:eastAsia="zh-CN"/>
        </w:rPr>
        <w:t>型</w:t>
      </w:r>
      <w:r w:rsidR="000D2D24">
        <w:rPr>
          <w:rFonts w:hint="eastAsia"/>
          <w:lang w:eastAsia="zh-CN"/>
        </w:rPr>
        <w:t>样例</w:t>
      </w:r>
      <w:r>
        <w:rPr>
          <w:lang w:eastAsia="zh-CN"/>
        </w:rPr>
        <w:t>的选取</w:t>
      </w:r>
    </w:p>
    <w:p w:rsidR="00DE2A42" w:rsidRDefault="00DE2A42">
      <w:pPr>
        <w:rPr>
          <w:lang w:eastAsia="zh-CN"/>
        </w:rPr>
      </w:pPr>
      <w:r>
        <w:rPr>
          <w:rFonts w:hint="eastAsia"/>
          <w:lang w:eastAsia="zh-CN"/>
        </w:rPr>
        <w:tab/>
        <w:t xml:space="preserve">3.3 </w:t>
      </w:r>
      <w:r>
        <w:rPr>
          <w:lang w:eastAsia="zh-CN"/>
        </w:rPr>
        <w:t>面部检测</w:t>
      </w:r>
    </w:p>
    <w:p w:rsidR="00DE2A42" w:rsidRDefault="00DE2A42">
      <w:pPr>
        <w:rPr>
          <w:lang w:eastAsia="zh-CN"/>
        </w:rPr>
      </w:pPr>
      <w:r>
        <w:rPr>
          <w:rFonts w:hint="eastAsia"/>
          <w:lang w:eastAsia="zh-CN"/>
        </w:rPr>
        <w:tab/>
      </w:r>
      <w:r>
        <w:rPr>
          <w:rFonts w:hint="eastAsia"/>
          <w:lang w:eastAsia="zh-CN"/>
        </w:rPr>
        <w:tab/>
        <w:t>3.3.1</w:t>
      </w:r>
      <w:r>
        <w:rPr>
          <w:lang w:eastAsia="zh-CN"/>
        </w:rPr>
        <w:t xml:space="preserve"> </w:t>
      </w:r>
      <w:r>
        <w:rPr>
          <w:rFonts w:hint="eastAsia"/>
          <w:lang w:eastAsia="zh-CN"/>
        </w:rPr>
        <w:t>面部识别</w:t>
      </w:r>
      <w:r>
        <w:rPr>
          <w:lang w:eastAsia="zh-CN"/>
        </w:rPr>
        <w:t>及关键点划分</w:t>
      </w:r>
    </w:p>
    <w:p w:rsidR="00DE2A42" w:rsidRDefault="00DE2A42">
      <w:pPr>
        <w:rPr>
          <w:lang w:eastAsia="zh-CN"/>
        </w:rPr>
      </w:pPr>
      <w:r>
        <w:rPr>
          <w:rFonts w:hint="eastAsia"/>
          <w:lang w:eastAsia="zh-CN"/>
        </w:rPr>
        <w:tab/>
      </w:r>
      <w:r>
        <w:rPr>
          <w:rFonts w:hint="eastAsia"/>
          <w:lang w:eastAsia="zh-CN"/>
        </w:rPr>
        <w:tab/>
        <w:t xml:space="preserve">3.3.2 </w:t>
      </w:r>
      <w:r>
        <w:rPr>
          <w:rFonts w:hint="eastAsia"/>
          <w:lang w:eastAsia="zh-CN"/>
        </w:rPr>
        <w:t>关键部位</w:t>
      </w:r>
      <w:r>
        <w:rPr>
          <w:lang w:eastAsia="zh-CN"/>
        </w:rPr>
        <w:t>切割</w:t>
      </w:r>
    </w:p>
    <w:p w:rsidR="00DE2A42" w:rsidRDefault="00DE2A42">
      <w:pPr>
        <w:rPr>
          <w:lang w:eastAsia="zh-CN"/>
        </w:rPr>
      </w:pPr>
      <w:r>
        <w:rPr>
          <w:rFonts w:hint="eastAsia"/>
          <w:lang w:eastAsia="zh-CN"/>
        </w:rPr>
        <w:tab/>
        <w:t xml:space="preserve">3.4 </w:t>
      </w:r>
      <w:r>
        <w:rPr>
          <w:lang w:eastAsia="zh-CN"/>
        </w:rPr>
        <w:t>色彩相似度比较</w:t>
      </w:r>
    </w:p>
    <w:p w:rsidR="00DE2A42" w:rsidRDefault="00DE2A42" w:rsidP="00DE2A42">
      <w:pPr>
        <w:rPr>
          <w:lang w:eastAsia="zh-CN"/>
        </w:rPr>
      </w:pPr>
      <w:r>
        <w:rPr>
          <w:rFonts w:hint="eastAsia"/>
          <w:lang w:eastAsia="zh-CN"/>
        </w:rPr>
        <w:tab/>
      </w:r>
      <w:r>
        <w:rPr>
          <w:rFonts w:hint="eastAsia"/>
          <w:lang w:eastAsia="zh-CN"/>
        </w:rPr>
        <w:tab/>
      </w:r>
      <w:r>
        <w:rPr>
          <w:lang w:eastAsia="zh-CN"/>
        </w:rPr>
        <w:t xml:space="preserve">3.4.1 </w:t>
      </w:r>
      <w:r w:rsidR="009637BB">
        <w:rPr>
          <w:lang w:eastAsia="zh-CN"/>
        </w:rPr>
        <w:t>基于颜色直方图和巴氏</w:t>
      </w:r>
      <w:r w:rsidR="009637BB">
        <w:rPr>
          <w:rFonts w:hint="eastAsia"/>
          <w:lang w:eastAsia="zh-CN"/>
        </w:rPr>
        <w:t>距离</w:t>
      </w:r>
      <w:r>
        <w:rPr>
          <w:lang w:eastAsia="zh-CN"/>
        </w:rPr>
        <w:t>的区域色彩相似度算法</w:t>
      </w:r>
    </w:p>
    <w:p w:rsidR="0061692C" w:rsidRDefault="00DE2A42">
      <w:pPr>
        <w:rPr>
          <w:lang w:eastAsia="zh-CN"/>
        </w:rPr>
      </w:pPr>
      <w:r>
        <w:rPr>
          <w:lang w:eastAsia="zh-CN"/>
        </w:rPr>
        <w:t xml:space="preserve">    </w:t>
      </w:r>
      <w:r>
        <w:rPr>
          <w:lang w:eastAsia="zh-CN"/>
        </w:rPr>
        <w:tab/>
      </w:r>
      <w:r>
        <w:rPr>
          <w:lang w:eastAsia="zh-CN"/>
        </w:rPr>
        <w:tab/>
        <w:t xml:space="preserve">3.4.2 </w:t>
      </w:r>
      <w:r w:rsidR="00F45D67">
        <w:rPr>
          <w:lang w:eastAsia="zh-CN"/>
        </w:rPr>
        <w:t>基于颜色直方图和灰度</w:t>
      </w:r>
      <w:r>
        <w:rPr>
          <w:lang w:eastAsia="zh-CN"/>
        </w:rPr>
        <w:t>均值的区域色彩相似度算法</w:t>
      </w:r>
      <w:r w:rsidR="0061692C">
        <w:rPr>
          <w:rFonts w:hint="eastAsia"/>
          <w:lang w:eastAsia="zh-CN"/>
        </w:rPr>
        <w:tab/>
      </w:r>
    </w:p>
    <w:p w:rsidR="00E1302A" w:rsidRDefault="00E1302A">
      <w:pPr>
        <w:rPr>
          <w:lang w:eastAsia="zh-CN"/>
        </w:rPr>
      </w:pPr>
      <w:r>
        <w:rPr>
          <w:rFonts w:hint="eastAsia"/>
          <w:lang w:eastAsia="zh-CN"/>
        </w:rPr>
        <w:tab/>
        <w:t xml:space="preserve">3.5 </w:t>
      </w:r>
      <w:r>
        <w:rPr>
          <w:rFonts w:hint="eastAsia"/>
          <w:lang w:eastAsia="zh-CN"/>
        </w:rPr>
        <w:t>本章小结</w:t>
      </w:r>
    </w:p>
    <w:p w:rsidR="00EF42FC" w:rsidRDefault="00EF42FC">
      <w:pPr>
        <w:rPr>
          <w:lang w:eastAsia="zh-CN"/>
        </w:rPr>
      </w:pPr>
    </w:p>
    <w:p w:rsidR="00EF42FC" w:rsidRDefault="00EF42FC">
      <w:pPr>
        <w:rPr>
          <w:lang w:eastAsia="zh-CN"/>
        </w:rPr>
      </w:pPr>
      <w:r>
        <w:rPr>
          <w:rFonts w:hint="eastAsia"/>
          <w:lang w:eastAsia="zh-CN"/>
        </w:rPr>
        <w:t>第四章</w:t>
      </w:r>
      <w:r>
        <w:rPr>
          <w:lang w:eastAsia="zh-CN"/>
        </w:rPr>
        <w:t xml:space="preserve"> </w:t>
      </w:r>
      <w:r>
        <w:rPr>
          <w:lang w:eastAsia="zh-CN"/>
        </w:rPr>
        <w:t>检测方法在关键部位的应用</w:t>
      </w:r>
    </w:p>
    <w:p w:rsidR="00EF42FC" w:rsidRDefault="00EF42FC">
      <w:pPr>
        <w:rPr>
          <w:lang w:eastAsia="zh-CN"/>
        </w:rPr>
      </w:pPr>
      <w:r>
        <w:rPr>
          <w:rFonts w:hint="eastAsia"/>
          <w:lang w:eastAsia="zh-CN"/>
        </w:rPr>
        <w:tab/>
      </w:r>
      <w:r>
        <w:rPr>
          <w:lang w:eastAsia="zh-CN"/>
        </w:rPr>
        <w:t xml:space="preserve">4.1 </w:t>
      </w:r>
      <w:r>
        <w:rPr>
          <w:rFonts w:hint="eastAsia"/>
          <w:lang w:eastAsia="zh-CN"/>
        </w:rPr>
        <w:t>唇部区域</w:t>
      </w:r>
    </w:p>
    <w:p w:rsidR="00EF42FC" w:rsidRDefault="00EF42FC">
      <w:pPr>
        <w:rPr>
          <w:lang w:eastAsia="zh-CN"/>
        </w:rPr>
      </w:pPr>
      <w:r>
        <w:rPr>
          <w:rFonts w:hint="eastAsia"/>
          <w:lang w:eastAsia="zh-CN"/>
        </w:rPr>
        <w:tab/>
        <w:t xml:space="preserve">4.2 </w:t>
      </w:r>
      <w:r>
        <w:rPr>
          <w:lang w:eastAsia="zh-CN"/>
        </w:rPr>
        <w:t>面部区域</w:t>
      </w:r>
    </w:p>
    <w:p w:rsidR="00EF42FC" w:rsidRDefault="00EF42FC">
      <w:pPr>
        <w:rPr>
          <w:lang w:eastAsia="zh-CN"/>
        </w:rPr>
      </w:pPr>
      <w:r>
        <w:rPr>
          <w:rFonts w:hint="eastAsia"/>
          <w:lang w:eastAsia="zh-CN"/>
        </w:rPr>
        <w:tab/>
        <w:t xml:space="preserve">4.3 </w:t>
      </w:r>
      <w:r>
        <w:rPr>
          <w:lang w:eastAsia="zh-CN"/>
        </w:rPr>
        <w:t>眉毛区域</w:t>
      </w:r>
    </w:p>
    <w:p w:rsidR="00EF42FC" w:rsidRDefault="00EF42FC">
      <w:pPr>
        <w:rPr>
          <w:lang w:eastAsia="zh-CN"/>
        </w:rPr>
      </w:pPr>
      <w:r>
        <w:rPr>
          <w:rFonts w:hint="eastAsia"/>
          <w:lang w:eastAsia="zh-CN"/>
        </w:rPr>
        <w:tab/>
        <w:t xml:space="preserve">4.4 </w:t>
      </w:r>
      <w:r>
        <w:rPr>
          <w:lang w:eastAsia="zh-CN"/>
        </w:rPr>
        <w:t>瞳孔区域</w:t>
      </w:r>
    </w:p>
    <w:p w:rsidR="00EF42FC" w:rsidRDefault="00EF42FC">
      <w:pPr>
        <w:rPr>
          <w:lang w:eastAsia="zh-CN"/>
        </w:rPr>
      </w:pPr>
      <w:r>
        <w:rPr>
          <w:rFonts w:hint="eastAsia"/>
          <w:lang w:eastAsia="zh-CN"/>
        </w:rPr>
        <w:tab/>
        <w:t xml:space="preserve">4.5 </w:t>
      </w:r>
      <w:r>
        <w:rPr>
          <w:rFonts w:hint="eastAsia"/>
          <w:lang w:eastAsia="zh-CN"/>
        </w:rPr>
        <w:t>关键区域</w:t>
      </w:r>
      <w:r>
        <w:rPr>
          <w:lang w:eastAsia="zh-CN"/>
        </w:rPr>
        <w:t>的</w:t>
      </w:r>
      <w:r>
        <w:rPr>
          <w:rFonts w:hint="eastAsia"/>
          <w:lang w:eastAsia="zh-CN"/>
        </w:rPr>
        <w:t>综合</w:t>
      </w:r>
      <w:r>
        <w:rPr>
          <w:lang w:eastAsia="zh-CN"/>
        </w:rPr>
        <w:t>考虑方法</w:t>
      </w:r>
    </w:p>
    <w:p w:rsidR="00E1302A" w:rsidRDefault="00E1302A">
      <w:pPr>
        <w:rPr>
          <w:lang w:eastAsia="zh-CN"/>
        </w:rPr>
      </w:pPr>
      <w:r>
        <w:rPr>
          <w:rFonts w:hint="eastAsia"/>
          <w:lang w:eastAsia="zh-CN"/>
        </w:rPr>
        <w:tab/>
        <w:t xml:space="preserve">4.6 </w:t>
      </w:r>
      <w:r>
        <w:rPr>
          <w:rFonts w:hint="eastAsia"/>
          <w:lang w:eastAsia="zh-CN"/>
        </w:rPr>
        <w:t>本章小结</w:t>
      </w:r>
    </w:p>
    <w:p w:rsidR="00EF42FC" w:rsidRDefault="00EF42FC">
      <w:pPr>
        <w:rPr>
          <w:lang w:eastAsia="zh-CN"/>
        </w:rPr>
      </w:pPr>
    </w:p>
    <w:p w:rsidR="00EF42FC" w:rsidRDefault="00EF42FC">
      <w:pPr>
        <w:rPr>
          <w:lang w:eastAsia="zh-CN"/>
        </w:rPr>
      </w:pPr>
      <w:r>
        <w:rPr>
          <w:rFonts w:hint="eastAsia"/>
          <w:lang w:eastAsia="zh-CN"/>
        </w:rPr>
        <w:t>第五章</w:t>
      </w:r>
      <w:r>
        <w:rPr>
          <w:lang w:eastAsia="zh-CN"/>
        </w:rPr>
        <w:t xml:space="preserve"> “</w:t>
      </w:r>
      <w:r>
        <w:rPr>
          <w:lang w:eastAsia="zh-CN"/>
        </w:rPr>
        <w:t>四季型人</w:t>
      </w:r>
      <w:r>
        <w:rPr>
          <w:lang w:eastAsia="zh-CN"/>
        </w:rPr>
        <w:t>”</w:t>
      </w:r>
      <w:r>
        <w:rPr>
          <w:lang w:eastAsia="zh-CN"/>
        </w:rPr>
        <w:t>检测系统的设计与实现</w:t>
      </w:r>
    </w:p>
    <w:p w:rsidR="00EF42FC" w:rsidRDefault="00EF42FC">
      <w:pPr>
        <w:rPr>
          <w:lang w:eastAsia="zh-CN"/>
        </w:rPr>
      </w:pPr>
      <w:r>
        <w:rPr>
          <w:rFonts w:hint="eastAsia"/>
          <w:lang w:eastAsia="zh-CN"/>
        </w:rPr>
        <w:tab/>
        <w:t xml:space="preserve">5.1 </w:t>
      </w:r>
      <w:r>
        <w:rPr>
          <w:lang w:eastAsia="zh-CN"/>
        </w:rPr>
        <w:t>总体框架</w:t>
      </w:r>
    </w:p>
    <w:p w:rsidR="00EF42FC" w:rsidRDefault="00EF42FC">
      <w:pPr>
        <w:rPr>
          <w:lang w:eastAsia="zh-CN"/>
        </w:rPr>
      </w:pPr>
      <w:r>
        <w:rPr>
          <w:rFonts w:hint="eastAsia"/>
          <w:lang w:eastAsia="zh-CN"/>
        </w:rPr>
        <w:tab/>
        <w:t>5.2</w:t>
      </w:r>
      <w:r>
        <w:rPr>
          <w:lang w:eastAsia="zh-CN"/>
        </w:rPr>
        <w:t xml:space="preserve"> </w:t>
      </w:r>
      <w:r>
        <w:rPr>
          <w:lang w:eastAsia="zh-CN"/>
        </w:rPr>
        <w:t>系统与环境配置</w:t>
      </w:r>
    </w:p>
    <w:p w:rsidR="00EF42FC" w:rsidRDefault="00EF42FC">
      <w:pPr>
        <w:rPr>
          <w:lang w:eastAsia="zh-CN"/>
        </w:rPr>
      </w:pPr>
      <w:r>
        <w:rPr>
          <w:rFonts w:hint="eastAsia"/>
          <w:lang w:eastAsia="zh-CN"/>
        </w:rPr>
        <w:tab/>
        <w:t>5.3</w:t>
      </w:r>
      <w:r>
        <w:rPr>
          <w:lang w:eastAsia="zh-CN"/>
        </w:rPr>
        <w:t xml:space="preserve"> </w:t>
      </w:r>
      <w:r>
        <w:rPr>
          <w:rFonts w:hint="eastAsia"/>
          <w:lang w:eastAsia="zh-CN"/>
        </w:rPr>
        <w:t>面部识别</w:t>
      </w:r>
      <w:r>
        <w:rPr>
          <w:lang w:eastAsia="zh-CN"/>
        </w:rPr>
        <w:t>模块</w:t>
      </w:r>
    </w:p>
    <w:p w:rsidR="00EF42FC" w:rsidRDefault="00EF42FC">
      <w:pPr>
        <w:rPr>
          <w:lang w:eastAsia="zh-CN"/>
        </w:rPr>
      </w:pPr>
      <w:r>
        <w:rPr>
          <w:rFonts w:hint="eastAsia"/>
          <w:lang w:eastAsia="zh-CN"/>
        </w:rPr>
        <w:tab/>
        <w:t xml:space="preserve">5.4 </w:t>
      </w:r>
      <w:r w:rsidR="00852744">
        <w:rPr>
          <w:lang w:eastAsia="zh-CN"/>
        </w:rPr>
        <w:t>分区域的季</w:t>
      </w:r>
      <w:r w:rsidR="00852744">
        <w:rPr>
          <w:rFonts w:hint="eastAsia"/>
          <w:lang w:eastAsia="zh-CN"/>
        </w:rPr>
        <w:t>节</w:t>
      </w:r>
      <w:r w:rsidR="00852744">
        <w:rPr>
          <w:lang w:eastAsia="zh-CN"/>
        </w:rPr>
        <w:t>类型判断</w:t>
      </w:r>
      <w:r>
        <w:rPr>
          <w:lang w:eastAsia="zh-CN"/>
        </w:rPr>
        <w:t>模块</w:t>
      </w:r>
    </w:p>
    <w:p w:rsidR="0059785E" w:rsidRDefault="00EF42FC">
      <w:pPr>
        <w:rPr>
          <w:lang w:eastAsia="zh-CN"/>
        </w:rPr>
      </w:pPr>
      <w:r>
        <w:rPr>
          <w:rFonts w:hint="eastAsia"/>
          <w:lang w:eastAsia="zh-CN"/>
        </w:rPr>
        <w:tab/>
        <w:t>5.5</w:t>
      </w:r>
      <w:r>
        <w:rPr>
          <w:lang w:eastAsia="zh-CN"/>
        </w:rPr>
        <w:t xml:space="preserve"> </w:t>
      </w:r>
      <w:r w:rsidR="0059785E">
        <w:rPr>
          <w:rFonts w:hint="eastAsia"/>
          <w:lang w:eastAsia="zh-CN"/>
        </w:rPr>
        <w:t>综合</w:t>
      </w:r>
      <w:r>
        <w:rPr>
          <w:rFonts w:hint="eastAsia"/>
          <w:lang w:eastAsia="zh-CN"/>
        </w:rPr>
        <w:t>计算</w:t>
      </w:r>
      <w:r w:rsidR="0059785E">
        <w:rPr>
          <w:lang w:eastAsia="zh-CN"/>
        </w:rPr>
        <w:t>模块</w:t>
      </w:r>
    </w:p>
    <w:p w:rsidR="00EF42FC" w:rsidRDefault="0059785E" w:rsidP="0059785E">
      <w:pPr>
        <w:ind w:firstLine="720"/>
        <w:rPr>
          <w:lang w:eastAsia="zh-CN"/>
        </w:rPr>
      </w:pPr>
      <w:r>
        <w:rPr>
          <w:rFonts w:hint="eastAsia"/>
          <w:lang w:eastAsia="zh-CN"/>
        </w:rPr>
        <w:t>5.6</w:t>
      </w:r>
      <w:r w:rsidR="00EF42FC">
        <w:rPr>
          <w:lang w:eastAsia="zh-CN"/>
        </w:rPr>
        <w:t>用户交互模块</w:t>
      </w:r>
    </w:p>
    <w:p w:rsidR="00EF42FC" w:rsidRDefault="00EF42FC">
      <w:pPr>
        <w:rPr>
          <w:lang w:eastAsia="zh-CN"/>
        </w:rPr>
      </w:pPr>
      <w:r>
        <w:rPr>
          <w:rFonts w:hint="eastAsia"/>
          <w:lang w:eastAsia="zh-CN"/>
        </w:rPr>
        <w:lastRenderedPageBreak/>
        <w:tab/>
      </w:r>
      <w:r w:rsidR="0059785E">
        <w:rPr>
          <w:lang w:eastAsia="zh-CN"/>
        </w:rPr>
        <w:t>5.7</w:t>
      </w:r>
      <w:r>
        <w:rPr>
          <w:lang w:eastAsia="zh-CN"/>
        </w:rPr>
        <w:t xml:space="preserve"> </w:t>
      </w:r>
      <w:r>
        <w:rPr>
          <w:rFonts w:hint="eastAsia"/>
          <w:lang w:eastAsia="zh-CN"/>
        </w:rPr>
        <w:t>本章</w:t>
      </w:r>
      <w:r>
        <w:rPr>
          <w:lang w:eastAsia="zh-CN"/>
        </w:rPr>
        <w:t>小结</w:t>
      </w:r>
    </w:p>
    <w:p w:rsidR="00EF42FC" w:rsidRDefault="00EF42FC">
      <w:pPr>
        <w:rPr>
          <w:lang w:eastAsia="zh-CN"/>
        </w:rPr>
      </w:pPr>
    </w:p>
    <w:p w:rsidR="00EF42FC" w:rsidRDefault="00EF42FC">
      <w:pPr>
        <w:rPr>
          <w:lang w:eastAsia="zh-CN"/>
        </w:rPr>
      </w:pPr>
      <w:r>
        <w:rPr>
          <w:rFonts w:hint="eastAsia"/>
          <w:lang w:eastAsia="zh-CN"/>
        </w:rPr>
        <w:t>第六章</w:t>
      </w:r>
      <w:r>
        <w:rPr>
          <w:lang w:eastAsia="zh-CN"/>
        </w:rPr>
        <w:t xml:space="preserve"> </w:t>
      </w:r>
      <w:r>
        <w:rPr>
          <w:lang w:eastAsia="zh-CN"/>
        </w:rPr>
        <w:t>测试与分析</w:t>
      </w:r>
    </w:p>
    <w:p w:rsidR="00EF42FC" w:rsidRDefault="00EF42FC">
      <w:pPr>
        <w:rPr>
          <w:lang w:eastAsia="zh-CN"/>
        </w:rPr>
      </w:pPr>
      <w:r>
        <w:rPr>
          <w:rFonts w:hint="eastAsia"/>
          <w:lang w:eastAsia="zh-CN"/>
        </w:rPr>
        <w:tab/>
      </w:r>
      <w:r>
        <w:rPr>
          <w:lang w:eastAsia="zh-CN"/>
        </w:rPr>
        <w:t xml:space="preserve">6.1 </w:t>
      </w:r>
      <w:r>
        <w:rPr>
          <w:rFonts w:hint="eastAsia"/>
          <w:lang w:eastAsia="zh-CN"/>
        </w:rPr>
        <w:t>系统应用效果</w:t>
      </w:r>
    </w:p>
    <w:p w:rsidR="00EF42FC" w:rsidRDefault="00EF42FC">
      <w:pPr>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的准确度测试</w:t>
      </w:r>
    </w:p>
    <w:p w:rsidR="00E1302A" w:rsidRDefault="00E1302A">
      <w:pPr>
        <w:rPr>
          <w:lang w:eastAsia="zh-CN"/>
        </w:rPr>
      </w:pPr>
      <w:r>
        <w:rPr>
          <w:rFonts w:hint="eastAsia"/>
          <w:lang w:eastAsia="zh-CN"/>
        </w:rPr>
        <w:tab/>
        <w:t>6.3</w:t>
      </w:r>
      <w:r>
        <w:rPr>
          <w:lang w:eastAsia="zh-CN"/>
        </w:rPr>
        <w:t xml:space="preserve"> </w:t>
      </w:r>
      <w:r>
        <w:rPr>
          <w:lang w:eastAsia="zh-CN"/>
        </w:rPr>
        <w:t>发现的问题</w:t>
      </w:r>
    </w:p>
    <w:p w:rsidR="00E1302A" w:rsidRDefault="00E1302A">
      <w:pPr>
        <w:rPr>
          <w:lang w:eastAsia="zh-CN"/>
        </w:rPr>
      </w:pPr>
      <w:r>
        <w:rPr>
          <w:rFonts w:hint="eastAsia"/>
          <w:lang w:eastAsia="zh-CN"/>
        </w:rPr>
        <w:tab/>
        <w:t xml:space="preserve">6.4 </w:t>
      </w:r>
      <w:r>
        <w:rPr>
          <w:rFonts w:hint="eastAsia"/>
          <w:lang w:eastAsia="zh-CN"/>
        </w:rPr>
        <w:t>本章小结</w:t>
      </w:r>
    </w:p>
    <w:p w:rsidR="00E1302A" w:rsidRDefault="00E1302A">
      <w:pPr>
        <w:rPr>
          <w:lang w:eastAsia="zh-CN"/>
        </w:rPr>
      </w:pPr>
    </w:p>
    <w:p w:rsidR="008B7A7D" w:rsidRDefault="00E1302A">
      <w:pPr>
        <w:rPr>
          <w:lang w:eastAsia="zh-CN"/>
        </w:rPr>
      </w:pPr>
      <w:r>
        <w:rPr>
          <w:lang w:eastAsia="zh-CN"/>
        </w:rPr>
        <w:t>第七章</w:t>
      </w:r>
      <w:r>
        <w:rPr>
          <w:lang w:eastAsia="zh-CN"/>
        </w:rPr>
        <w:t xml:space="preserve"> </w:t>
      </w:r>
      <w:r>
        <w:rPr>
          <w:rFonts w:hint="eastAsia"/>
          <w:lang w:eastAsia="zh-CN"/>
        </w:rPr>
        <w:t>总结</w:t>
      </w:r>
      <w:r>
        <w:rPr>
          <w:lang w:eastAsia="zh-CN"/>
        </w:rPr>
        <w:t>与展望</w:t>
      </w:r>
    </w:p>
    <w:p w:rsidR="002D24A5" w:rsidRDefault="002D24A5">
      <w:pPr>
        <w:rPr>
          <w:lang w:eastAsia="zh-CN"/>
        </w:rPr>
      </w:pPr>
    </w:p>
    <w:p w:rsidR="00EF42FC" w:rsidRDefault="00E1302A">
      <w:pPr>
        <w:rPr>
          <w:lang w:eastAsia="zh-CN"/>
        </w:rPr>
      </w:pPr>
      <w:r>
        <w:rPr>
          <w:rFonts w:hint="eastAsia"/>
          <w:lang w:eastAsia="zh-CN"/>
        </w:rPr>
        <w:t>参考文献</w:t>
      </w:r>
    </w:p>
    <w:p w:rsidR="00856EE3" w:rsidRDefault="00856EE3">
      <w:pPr>
        <w:rPr>
          <w:lang w:eastAsia="zh-CN"/>
        </w:rPr>
      </w:pPr>
      <w:bookmarkStart w:id="0" w:name="_GoBack"/>
      <w:bookmarkEnd w:id="0"/>
    </w:p>
    <w:p w:rsidR="00856EE3" w:rsidRDefault="00856EE3">
      <w:pPr>
        <w:rPr>
          <w:lang w:eastAsia="zh-CN"/>
        </w:rPr>
      </w:pPr>
    </w:p>
    <w:p w:rsidR="00534E78" w:rsidRDefault="00534E78">
      <w:pPr>
        <w:rPr>
          <w:lang w:eastAsia="zh-CN"/>
        </w:rPr>
      </w:pPr>
    </w:p>
    <w:p w:rsidR="00534E78" w:rsidRDefault="00534E78">
      <w:pPr>
        <w:rPr>
          <w:lang w:eastAsia="zh-CN"/>
        </w:rPr>
      </w:pPr>
      <w:r>
        <w:rPr>
          <w:lang w:eastAsia="zh-CN"/>
        </w:rPr>
        <w:br w:type="page"/>
      </w:r>
    </w:p>
    <w:p w:rsidR="004C07AB" w:rsidRDefault="00856EE3" w:rsidP="003E19BB">
      <w:pPr>
        <w:pStyle w:val="1"/>
        <w:rPr>
          <w:lang w:eastAsia="zh-CN"/>
        </w:rPr>
      </w:pPr>
      <w:commentRangeStart w:id="1"/>
      <w:r w:rsidRPr="003E19BB">
        <w:rPr>
          <w:lang w:eastAsia="zh-CN"/>
        </w:rPr>
        <w:lastRenderedPageBreak/>
        <w:t>摘要</w:t>
      </w:r>
      <w:commentRangeEnd w:id="1"/>
      <w:r w:rsidR="00767071">
        <w:rPr>
          <w:rStyle w:val="ad"/>
          <w:rFonts w:ascii="宋体" w:eastAsia="宋体" w:hAnsi="宋体" w:cstheme="minorBidi"/>
          <w:color w:val="auto"/>
        </w:rPr>
        <w:commentReference w:id="1"/>
      </w:r>
    </w:p>
    <w:p w:rsidR="000C4C3D" w:rsidRDefault="000C4C3D" w:rsidP="00D93061">
      <w:pPr>
        <w:rPr>
          <w:lang w:eastAsia="zh-CN"/>
        </w:rPr>
      </w:pPr>
    </w:p>
    <w:p w:rsidR="00BB7A5E" w:rsidRDefault="00BB7A5E" w:rsidP="00BB7A5E">
      <w:pPr>
        <w:pStyle w:val="1"/>
        <w:ind w:firstLine="720"/>
        <w:rPr>
          <w:rFonts w:ascii="宋体" w:eastAsia="宋体" w:hAnsi="宋体" w:cs="Times New Roman"/>
          <w:color w:val="auto"/>
          <w:sz w:val="24"/>
          <w:szCs w:val="21"/>
          <w:lang w:eastAsia="zh-CN"/>
        </w:rPr>
      </w:pPr>
    </w:p>
    <w:p w:rsidR="00BB7A5E" w:rsidRDefault="008314CA" w:rsidP="00BB7A5E">
      <w:pPr>
        <w:pStyle w:val="1"/>
        <w:ind w:firstLine="720"/>
        <w:rPr>
          <w:rFonts w:ascii="宋体" w:eastAsia="宋体" w:hAnsi="宋体" w:cs="Times New Roman"/>
          <w:color w:val="auto"/>
          <w:sz w:val="24"/>
          <w:szCs w:val="21"/>
          <w:lang w:eastAsia="zh-CN"/>
        </w:rPr>
      </w:pPr>
      <w:r w:rsidRPr="008314CA">
        <w:rPr>
          <w:rFonts w:ascii="宋体" w:eastAsia="宋体" w:hAnsi="宋体" w:cs="Times New Roman" w:hint="eastAsia"/>
          <w:color w:val="auto"/>
          <w:sz w:val="24"/>
          <w:szCs w:val="21"/>
          <w:lang w:eastAsia="zh-CN"/>
        </w:rPr>
        <w:t>四季色彩理论</w:t>
      </w:r>
      <w:r>
        <w:rPr>
          <w:rFonts w:ascii="宋体" w:eastAsia="宋体" w:hAnsi="宋体" w:cs="Times New Roman" w:hint="eastAsia"/>
          <w:color w:val="auto"/>
          <w:sz w:val="24"/>
          <w:szCs w:val="21"/>
          <w:lang w:eastAsia="zh-CN"/>
        </w:rPr>
        <w:t>是指将所有色彩按照基调的不同，进行冷暖、明度和纯度的划分。</w:t>
      </w:r>
      <w:r w:rsidRPr="008314CA">
        <w:rPr>
          <w:rFonts w:ascii="宋体" w:eastAsia="宋体" w:hAnsi="宋体" w:cs="Times New Roman" w:hint="eastAsia"/>
          <w:color w:val="auto"/>
          <w:sz w:val="24"/>
          <w:szCs w:val="21"/>
          <w:lang w:eastAsia="zh-CN"/>
        </w:rPr>
        <w:t>其中“春”和“秋”为暖色系，“夏”和“冬”为冷色系。根据四季色彩理论，季节被用于形容颜色，不同的颜色由于给人的观感各有不同，它们都有自己所属的季节类型。</w:t>
      </w:r>
      <w:r w:rsidR="00BB7A5E"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rsidR="00BB7A5E" w:rsidRDefault="008314CA" w:rsidP="00BB7A5E">
      <w:pPr>
        <w:ind w:firstLine="720"/>
        <w:rPr>
          <w:rFonts w:ascii="宋体" w:hAnsi="宋体"/>
          <w:szCs w:val="21"/>
          <w:lang w:eastAsia="zh-CN"/>
        </w:rPr>
      </w:pPr>
      <w:r>
        <w:rPr>
          <w:rFonts w:ascii="宋体" w:hAnsi="宋体"/>
          <w:szCs w:val="21"/>
          <w:lang w:eastAsia="zh-CN"/>
        </w:rPr>
        <w:t>传统的</w:t>
      </w:r>
      <w:r w:rsidR="00BB7A5E" w:rsidRPr="004D004E">
        <w:rPr>
          <w:rFonts w:ascii="宋体" w:hAnsi="宋体" w:hint="eastAsia"/>
          <w:szCs w:val="21"/>
          <w:lang w:eastAsia="zh-CN"/>
        </w:rPr>
        <w:t>“四季型人</w:t>
      </w:r>
      <w:r>
        <w:rPr>
          <w:rFonts w:ascii="宋体" w:hAnsi="宋体" w:hint="eastAsia"/>
          <w:szCs w:val="21"/>
          <w:lang w:eastAsia="zh-CN"/>
        </w:rPr>
        <w:t>”判断</w:t>
      </w:r>
      <w:r w:rsidR="00BB7A5E">
        <w:rPr>
          <w:rFonts w:ascii="宋体" w:hAnsi="宋体"/>
          <w:szCs w:val="21"/>
          <w:lang w:eastAsia="zh-CN"/>
        </w:rPr>
        <w:t>方法是</w:t>
      </w:r>
      <w:r>
        <w:rPr>
          <w:rFonts w:ascii="宋体" w:hAnsi="宋体" w:hint="eastAsia"/>
          <w:szCs w:val="21"/>
          <w:lang w:eastAsia="zh-CN"/>
        </w:rPr>
        <w:t>由专业的色彩顾问通过观察分析个人</w:t>
      </w:r>
      <w:r w:rsidR="00BB7A5E" w:rsidRPr="004D004E">
        <w:rPr>
          <w:rFonts w:ascii="宋体" w:hAnsi="宋体" w:hint="eastAsia"/>
          <w:szCs w:val="21"/>
          <w:lang w:eastAsia="zh-CN"/>
        </w:rPr>
        <w:t>的肤色、瞳孔色和发色等自然色调，或者通过填写网络调查问卷来判断个人的季节类型</w:t>
      </w:r>
      <w:r w:rsidR="00BB7A5E">
        <w:rPr>
          <w:rFonts w:ascii="宋体" w:hAnsi="宋体"/>
          <w:szCs w:val="21"/>
          <w:lang w:eastAsia="zh-CN"/>
        </w:rPr>
        <w:t>。</w:t>
      </w:r>
      <w:r w:rsidR="00BB7A5E" w:rsidRPr="004D004E">
        <w:rPr>
          <w:rFonts w:ascii="宋体" w:hAnsi="宋体" w:hint="eastAsia"/>
          <w:szCs w:val="21"/>
          <w:lang w:eastAsia="zh-CN"/>
        </w:rPr>
        <w:t>色彩顾问的判断与其自身的知识背景、个人经验具有强烈的关系，并且在时间和空间上不具有普适性；网络调查问卷中的题目对于大众而言较难给</w:t>
      </w:r>
      <w:r w:rsidR="00BB7A5E">
        <w:rPr>
          <w:rFonts w:ascii="宋体" w:hAnsi="宋体" w:hint="eastAsia"/>
          <w:szCs w:val="21"/>
          <w:lang w:eastAsia="zh-CN"/>
        </w:rPr>
        <w:t>出最为准确的文字答案，而且判断结果强依赖于问卷的设计。</w:t>
      </w:r>
    </w:p>
    <w:p w:rsidR="008314CA" w:rsidRDefault="008314CA" w:rsidP="008314CA">
      <w:pPr>
        <w:ind w:firstLine="720"/>
        <w:rPr>
          <w:lang w:eastAsia="zh-CN"/>
        </w:rPr>
      </w:pPr>
      <w:r>
        <w:rPr>
          <w:rFonts w:ascii="宋体" w:hAnsi="宋体" w:hint="eastAsia"/>
          <w:szCs w:val="21"/>
          <w:lang w:eastAsia="zh-CN"/>
        </w:rPr>
        <w:t>基于这些</w:t>
      </w:r>
      <w:r>
        <w:rPr>
          <w:rFonts w:ascii="宋体" w:hAnsi="宋体"/>
          <w:szCs w:val="21"/>
          <w:lang w:eastAsia="zh-CN"/>
        </w:rPr>
        <w:t>观察，</w:t>
      </w:r>
      <w:r>
        <w:rPr>
          <w:rFonts w:ascii="宋体" w:hAnsi="宋体" w:hint="eastAsia"/>
          <w:szCs w:val="21"/>
          <w:lang w:eastAsia="zh-CN"/>
        </w:rPr>
        <w:t>本文</w:t>
      </w:r>
      <w:r>
        <w:rPr>
          <w:rFonts w:ascii="宋体" w:hAnsi="宋体"/>
          <w:szCs w:val="21"/>
          <w:lang w:eastAsia="zh-CN"/>
        </w:rPr>
        <w:t>提出了</w:t>
      </w:r>
      <w:r>
        <w:rPr>
          <w:lang w:eastAsia="zh-CN"/>
        </w:rPr>
        <w:t>一种自动化的</w:t>
      </w:r>
      <w:r>
        <w:rPr>
          <w:lang w:eastAsia="zh-CN"/>
        </w:rPr>
        <w:t xml:space="preserve"> </w:t>
      </w:r>
      <w:r w:rsidR="00BB7A5E">
        <w:rPr>
          <w:lang w:eastAsia="zh-CN"/>
        </w:rPr>
        <w:t>“</w:t>
      </w:r>
      <w:r w:rsidR="00BB7A5E">
        <w:rPr>
          <w:lang w:eastAsia="zh-CN"/>
        </w:rPr>
        <w:t>四季型人</w:t>
      </w:r>
      <w:r w:rsidR="00BB7A5E">
        <w:rPr>
          <w:lang w:eastAsia="zh-CN"/>
        </w:rPr>
        <w:t>”</w:t>
      </w:r>
      <w:r w:rsidR="00BB7A5E">
        <w:rPr>
          <w:lang w:eastAsia="zh-CN"/>
        </w:rPr>
        <w:t>的判断方法</w:t>
      </w:r>
      <w:r>
        <w:rPr>
          <w:lang w:eastAsia="zh-CN"/>
        </w:rPr>
        <w:t>，</w:t>
      </w:r>
      <w:r>
        <w:rPr>
          <w:rFonts w:hint="eastAsia"/>
          <w:lang w:eastAsia="zh-CN"/>
        </w:rPr>
        <w:t>先</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嘴唇和眉毛</w:t>
      </w:r>
      <w:r>
        <w:rPr>
          <w:lang w:eastAsia="zh-CN"/>
        </w:rPr>
        <w:t>，</w:t>
      </w:r>
      <w:commentRangeStart w:id="2"/>
      <w:r>
        <w:rPr>
          <w:rFonts w:hint="eastAsia"/>
          <w:lang w:eastAsia="zh-CN"/>
        </w:rPr>
        <w:t>然后</w:t>
      </w:r>
      <w:r>
        <w:rPr>
          <w:lang w:eastAsia="zh-CN"/>
        </w:rPr>
        <w:t>将关键区域的色彩与</w:t>
      </w:r>
      <w:r>
        <w:rPr>
          <w:rFonts w:hint="eastAsia"/>
          <w:lang w:eastAsia="zh-CN"/>
        </w:rPr>
        <w:t>事先</w:t>
      </w:r>
      <w:r>
        <w:rPr>
          <w:lang w:eastAsia="zh-CN"/>
        </w:rPr>
        <w:t>选择好的，对应关键区域的</w:t>
      </w:r>
      <w:r w:rsidR="00CA53FD">
        <w:rPr>
          <w:lang w:eastAsia="zh-CN"/>
        </w:rPr>
        <w:t>，</w:t>
      </w:r>
      <w:r>
        <w:rPr>
          <w:lang w:eastAsia="zh-CN"/>
        </w:rPr>
        <w:t>四种季节类型的样例</w:t>
      </w:r>
      <w:commentRangeEnd w:id="2"/>
      <w:r w:rsidR="00AD76F6">
        <w:rPr>
          <w:rStyle w:val="ad"/>
          <w:rFonts w:ascii="宋体" w:hAnsi="宋体" w:cstheme="minorBidi"/>
        </w:rPr>
        <w:commentReference w:id="2"/>
      </w:r>
      <w:r>
        <w:rPr>
          <w:lang w:eastAsia="zh-CN"/>
        </w:rPr>
        <w:t>进行色彩相似度比较。</w:t>
      </w:r>
      <w:r>
        <w:rPr>
          <w:rFonts w:hint="eastAsia"/>
          <w:lang w:eastAsia="zh-CN"/>
        </w:rPr>
        <w:t>分别得出</w:t>
      </w:r>
      <w:r>
        <w:rPr>
          <w:lang w:eastAsia="zh-CN"/>
        </w:rPr>
        <w:t>关键区域的季节分型，</w:t>
      </w:r>
      <w:r>
        <w:rPr>
          <w:rFonts w:hint="eastAsia"/>
          <w:lang w:eastAsia="zh-CN"/>
        </w:rPr>
        <w:t>再</w:t>
      </w:r>
      <w:r>
        <w:rPr>
          <w:lang w:eastAsia="zh-CN"/>
        </w:rPr>
        <w:t>综合关键区域</w:t>
      </w:r>
      <w:r>
        <w:rPr>
          <w:rFonts w:hint="eastAsia"/>
          <w:lang w:eastAsia="zh-CN"/>
        </w:rPr>
        <w:t>得出人物</w:t>
      </w:r>
      <w:r>
        <w:rPr>
          <w:lang w:eastAsia="zh-CN"/>
        </w:rPr>
        <w:t>的</w:t>
      </w:r>
      <w:r>
        <w:rPr>
          <w:rFonts w:hint="eastAsia"/>
          <w:lang w:eastAsia="zh-CN"/>
        </w:rPr>
        <w:t>季节</w:t>
      </w:r>
      <w:r>
        <w:rPr>
          <w:lang w:eastAsia="zh-CN"/>
        </w:rPr>
        <w:t>分</w:t>
      </w:r>
      <w:commentRangeStart w:id="3"/>
      <w:r>
        <w:rPr>
          <w:lang w:eastAsia="zh-CN"/>
        </w:rPr>
        <w:t>型</w:t>
      </w:r>
      <w:commentRangeEnd w:id="3"/>
      <w:r w:rsidR="00AD76F6">
        <w:rPr>
          <w:rStyle w:val="ad"/>
          <w:rFonts w:ascii="宋体" w:hAnsi="宋体" w:cstheme="minorBidi"/>
        </w:rPr>
        <w:commentReference w:id="3"/>
      </w:r>
      <w:r>
        <w:rPr>
          <w:lang w:eastAsia="zh-CN"/>
        </w:rPr>
        <w:t>。</w:t>
      </w:r>
    </w:p>
    <w:p w:rsidR="008314CA" w:rsidRDefault="008314CA" w:rsidP="008314CA">
      <w:pPr>
        <w:ind w:firstLine="720"/>
        <w:rPr>
          <w:lang w:eastAsia="zh-CN"/>
        </w:rPr>
      </w:pPr>
      <w:r>
        <w:rPr>
          <w:lang w:eastAsia="zh-CN"/>
        </w:rPr>
        <w:t>基于</w:t>
      </w:r>
      <w:r>
        <w:rPr>
          <w:rFonts w:hint="eastAsia"/>
          <w:lang w:eastAsia="zh-CN"/>
        </w:rPr>
        <w:t>上述</w:t>
      </w:r>
      <w:r>
        <w:rPr>
          <w:lang w:eastAsia="zh-CN"/>
        </w:rPr>
        <w:t>判断方法，</w:t>
      </w:r>
      <w:r>
        <w:rPr>
          <w:rFonts w:hint="eastAsia"/>
          <w:lang w:eastAsia="zh-CN"/>
        </w:rPr>
        <w:t>本文设计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的图形用户交互界面，用户</w:t>
      </w:r>
      <w:r>
        <w:rPr>
          <w:rFonts w:hint="eastAsia"/>
          <w:lang w:eastAsia="zh-CN"/>
        </w:rPr>
        <w:t>从</w:t>
      </w:r>
      <w:r>
        <w:rPr>
          <w:lang w:eastAsia="zh-CN"/>
        </w:rPr>
        <w:t>本地选择一张</w:t>
      </w:r>
      <w:r>
        <w:rPr>
          <w:rFonts w:hint="eastAsia"/>
          <w:lang w:eastAsia="zh-CN"/>
        </w:rPr>
        <w:t>正面</w:t>
      </w:r>
      <w:r>
        <w:rPr>
          <w:lang w:eastAsia="zh-CN"/>
        </w:rPr>
        <w:t>照片，系统</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季节类型的定性与定量判断结果。方法分析和</w:t>
      </w:r>
      <w:r>
        <w:rPr>
          <w:rFonts w:hint="eastAsia"/>
          <w:lang w:eastAsia="zh-CN"/>
        </w:rPr>
        <w:t>实验结果</w:t>
      </w:r>
      <w:r>
        <w:rPr>
          <w:lang w:eastAsia="zh-CN"/>
        </w:rPr>
        <w:t>表明，</w:t>
      </w:r>
      <w:r>
        <w:rPr>
          <w:rFonts w:hint="eastAsia"/>
          <w:lang w:eastAsia="zh-CN"/>
        </w:rPr>
        <w:t>本</w:t>
      </w:r>
      <w:r>
        <w:rPr>
          <w:lang w:eastAsia="zh-CN"/>
        </w:rPr>
        <w:t>文提出的判断</w:t>
      </w:r>
      <w:r>
        <w:rPr>
          <w:lang w:eastAsia="zh-CN"/>
        </w:rPr>
        <w:t>“</w:t>
      </w:r>
      <w:r>
        <w:rPr>
          <w:lang w:eastAsia="zh-CN"/>
        </w:rPr>
        <w:t>四季型人</w:t>
      </w:r>
      <w:r>
        <w:rPr>
          <w:lang w:eastAsia="zh-CN"/>
        </w:rPr>
        <w:t>”</w:t>
      </w:r>
      <w:r>
        <w:rPr>
          <w:lang w:eastAsia="zh-CN"/>
        </w:rPr>
        <w:t>的方法和</w:t>
      </w:r>
      <w:r>
        <w:rPr>
          <w:rFonts w:hint="eastAsia"/>
          <w:lang w:eastAsia="zh-CN"/>
        </w:rPr>
        <w:t>检测系统</w:t>
      </w:r>
      <w:r>
        <w:rPr>
          <w:lang w:eastAsia="zh-CN"/>
        </w:rPr>
        <w:t>是</w:t>
      </w:r>
      <w:r>
        <w:rPr>
          <w:rFonts w:hint="eastAsia"/>
          <w:lang w:eastAsia="zh-CN"/>
        </w:rPr>
        <w:t>切实有效</w:t>
      </w:r>
      <w:r>
        <w:rPr>
          <w:lang w:eastAsia="zh-CN"/>
        </w:rPr>
        <w:t>的。</w:t>
      </w:r>
      <w:r w:rsidR="003F36E7">
        <w:rPr>
          <w:lang w:eastAsia="zh-CN"/>
        </w:rPr>
        <w:t>自动化的</w:t>
      </w:r>
      <w:r w:rsidR="003F36E7">
        <w:rPr>
          <w:lang w:eastAsia="zh-CN"/>
        </w:rPr>
        <w:t>“</w:t>
      </w:r>
      <w:r w:rsidR="003F36E7">
        <w:rPr>
          <w:lang w:eastAsia="zh-CN"/>
        </w:rPr>
        <w:t>四季型人</w:t>
      </w:r>
      <w:r w:rsidR="003F36E7">
        <w:rPr>
          <w:lang w:eastAsia="zh-CN"/>
        </w:rPr>
        <w:t>”</w:t>
      </w:r>
      <w:r w:rsidR="003F36E7">
        <w:rPr>
          <w:lang w:eastAsia="zh-CN"/>
        </w:rPr>
        <w:t>判断方法与传统方法相比，</w:t>
      </w:r>
      <w:r w:rsidR="003F36E7">
        <w:rPr>
          <w:rFonts w:hint="eastAsia"/>
          <w:lang w:eastAsia="zh-CN"/>
        </w:rPr>
        <w:t>可以</w:t>
      </w:r>
      <w:r w:rsidR="003F36E7">
        <w:rPr>
          <w:lang w:eastAsia="zh-CN"/>
        </w:rPr>
        <w:t>更为</w:t>
      </w:r>
      <w:r w:rsidR="003F36E7">
        <w:rPr>
          <w:rFonts w:hint="eastAsia"/>
          <w:lang w:eastAsia="zh-CN"/>
        </w:rPr>
        <w:t>快速</w:t>
      </w:r>
      <w:r w:rsidR="003F36E7">
        <w:rPr>
          <w:lang w:eastAsia="zh-CN"/>
        </w:rPr>
        <w:t>准确的</w:t>
      </w:r>
      <w:r w:rsidR="003F36E7">
        <w:rPr>
          <w:rFonts w:ascii="宋体" w:hAnsi="宋体" w:hint="eastAsia"/>
          <w:szCs w:val="21"/>
          <w:lang w:eastAsia="zh-CN"/>
        </w:rPr>
        <w:t>得出结果</w:t>
      </w:r>
      <w:r w:rsidR="003F36E7">
        <w:rPr>
          <w:rFonts w:ascii="宋体" w:hAnsi="宋体"/>
          <w:szCs w:val="21"/>
          <w:lang w:eastAsia="zh-CN"/>
        </w:rPr>
        <w:t>，</w:t>
      </w:r>
      <w:r w:rsidR="003F36E7">
        <w:rPr>
          <w:rFonts w:ascii="宋体" w:hAnsi="宋体" w:hint="eastAsia"/>
          <w:szCs w:val="21"/>
          <w:lang w:eastAsia="zh-CN"/>
        </w:rPr>
        <w:t>无需依赖于</w:t>
      </w:r>
      <w:r w:rsidR="003F36E7">
        <w:rPr>
          <w:rFonts w:ascii="宋体" w:hAnsi="宋体"/>
          <w:szCs w:val="21"/>
          <w:lang w:eastAsia="zh-CN"/>
        </w:rPr>
        <w:t>专家的经验，</w:t>
      </w:r>
      <w:r w:rsidR="003F36E7">
        <w:rPr>
          <w:rFonts w:ascii="宋体" w:hAnsi="宋体" w:hint="eastAsia"/>
          <w:szCs w:val="21"/>
          <w:lang w:eastAsia="zh-CN"/>
        </w:rPr>
        <w:t>更适</w:t>
      </w:r>
      <w:r w:rsidR="003F36E7">
        <w:rPr>
          <w:rFonts w:ascii="宋体" w:hAnsi="宋体"/>
          <w:szCs w:val="21"/>
          <w:lang w:eastAsia="zh-CN"/>
        </w:rPr>
        <w:t>合大规模应用于普通人的日常生活中。</w:t>
      </w:r>
    </w:p>
    <w:p w:rsidR="008314CA" w:rsidRPr="00D93061" w:rsidRDefault="008314CA" w:rsidP="008314CA">
      <w:pPr>
        <w:rPr>
          <w:lang w:eastAsia="zh-CN"/>
        </w:rPr>
      </w:pPr>
      <w:r>
        <w:rPr>
          <w:rFonts w:hint="eastAsia"/>
          <w:lang w:eastAsia="zh-CN"/>
        </w:rPr>
        <w:tab/>
      </w:r>
    </w:p>
    <w:p w:rsidR="00D93061" w:rsidRPr="00D93061" w:rsidRDefault="00D93061" w:rsidP="00D93061">
      <w:pPr>
        <w:rPr>
          <w:lang w:eastAsia="zh-CN"/>
        </w:rPr>
      </w:pPr>
      <w:r>
        <w:rPr>
          <w:rFonts w:hint="eastAsia"/>
          <w:lang w:eastAsia="zh-CN"/>
        </w:rPr>
        <w:tab/>
      </w:r>
    </w:p>
    <w:p w:rsidR="004C07AB" w:rsidRPr="004C07AB" w:rsidRDefault="004C07AB" w:rsidP="004C07AB">
      <w:pPr>
        <w:rPr>
          <w:lang w:eastAsia="zh-CN"/>
        </w:rPr>
      </w:pPr>
      <w:r>
        <w:rPr>
          <w:lang w:eastAsia="zh-CN"/>
        </w:rPr>
        <w:t>关键词：</w:t>
      </w:r>
      <w:commentRangeStart w:id="4"/>
      <w:r>
        <w:rPr>
          <w:rFonts w:hint="eastAsia"/>
          <w:lang w:eastAsia="zh-CN"/>
        </w:rPr>
        <w:t>四季色彩</w:t>
      </w:r>
      <w:r w:rsidR="00174178">
        <w:rPr>
          <w:rFonts w:hint="eastAsia"/>
          <w:lang w:eastAsia="zh-CN"/>
        </w:rPr>
        <w:t>理论</w:t>
      </w:r>
      <w:r w:rsidR="00892BE7">
        <w:rPr>
          <w:lang w:eastAsia="zh-CN"/>
        </w:rPr>
        <w:t>、</w:t>
      </w:r>
      <w:r w:rsidR="00892BE7">
        <w:rPr>
          <w:rFonts w:hint="eastAsia"/>
          <w:lang w:eastAsia="zh-CN"/>
        </w:rPr>
        <w:t>相似度</w:t>
      </w:r>
      <w:r w:rsidR="00892BE7">
        <w:rPr>
          <w:lang w:eastAsia="zh-CN"/>
        </w:rPr>
        <w:t>识别、人脸识别、</w:t>
      </w:r>
      <w:r w:rsidR="00892BE7">
        <w:rPr>
          <w:rFonts w:hint="eastAsia"/>
          <w:lang w:eastAsia="zh-CN"/>
        </w:rPr>
        <w:t>图像处理</w:t>
      </w:r>
      <w:commentRangeEnd w:id="4"/>
      <w:r w:rsidR="00AD76F6">
        <w:rPr>
          <w:rStyle w:val="ad"/>
          <w:rFonts w:ascii="宋体" w:hAnsi="宋体" w:cstheme="minorBidi"/>
        </w:rPr>
        <w:commentReference w:id="4"/>
      </w:r>
    </w:p>
    <w:p w:rsidR="00D130B8" w:rsidRDefault="00D130B8" w:rsidP="003E19BB">
      <w:pPr>
        <w:pStyle w:val="1"/>
        <w:rPr>
          <w:lang w:eastAsia="zh-CN"/>
        </w:rPr>
      </w:pPr>
    </w:p>
    <w:p w:rsidR="00856EE3" w:rsidRDefault="00856EE3" w:rsidP="003E19BB">
      <w:pPr>
        <w:pStyle w:val="1"/>
        <w:rPr>
          <w:lang w:eastAsia="zh-CN"/>
        </w:rPr>
      </w:pPr>
      <w:commentRangeStart w:id="5"/>
      <w:proofErr w:type="gramStart"/>
      <w:r w:rsidRPr="003E19BB">
        <w:rPr>
          <w:rFonts w:hint="eastAsia"/>
        </w:rPr>
        <w:t>abstract</w:t>
      </w:r>
      <w:commentRangeEnd w:id="5"/>
      <w:proofErr w:type="gramEnd"/>
      <w:r w:rsidR="00AD76F6">
        <w:rPr>
          <w:rStyle w:val="ad"/>
          <w:rFonts w:ascii="宋体" w:eastAsia="宋体" w:hAnsi="宋体" w:cstheme="minorBidi"/>
          <w:color w:val="auto"/>
        </w:rPr>
        <w:commentReference w:id="5"/>
      </w:r>
    </w:p>
    <w:p w:rsidR="00A26E4D" w:rsidRPr="00D82618" w:rsidRDefault="00FF5A6A" w:rsidP="00D82618">
      <w:pPr>
        <w:ind w:firstLine="720"/>
      </w:pPr>
      <w:r w:rsidRPr="00D82618">
        <w:t>The Color Theory of Four Seasons refers to the division of cooling, warmth, lightness, and purity with all colors in accordance with the keynote. Among them, "Spring" and "Autumn" are warm colors, and "Summer" and "Winter" are cool colors. According to that theory, seasons are used to describe colors. Different colors give different impressions to people, and they all have their own season type. "Four S</w:t>
      </w:r>
      <w:r w:rsidR="00BC0226" w:rsidRPr="00D82618">
        <w:t xml:space="preserve">eason </w:t>
      </w:r>
      <w:r w:rsidRPr="00D82618">
        <w:t>Types</w:t>
      </w:r>
      <w:r w:rsidR="00BC0226" w:rsidRPr="00D82618">
        <w:t xml:space="preserve"> </w:t>
      </w:r>
      <w:r w:rsidR="00BC0226" w:rsidRPr="00D82618">
        <w:rPr>
          <w:rFonts w:hint="eastAsia"/>
        </w:rPr>
        <w:t>of</w:t>
      </w:r>
      <w:r w:rsidR="00BC0226" w:rsidRPr="00D82618">
        <w:t xml:space="preserve"> P</w:t>
      </w:r>
      <w:r w:rsidR="00BC0226" w:rsidRPr="00D82618">
        <w:rPr>
          <w:rFonts w:hint="eastAsia"/>
        </w:rPr>
        <w:t>eople</w:t>
      </w:r>
      <w:r w:rsidRPr="00D82618">
        <w:t xml:space="preserve">" refers to </w:t>
      </w:r>
      <w:r w:rsidR="00BC0226" w:rsidRPr="00D82618">
        <w:t xml:space="preserve">the application of The Color Theory of Four Seasons to natural color of a person's face. </w:t>
      </w:r>
      <w:r w:rsidRPr="00D82618">
        <w:t>The differences in the skin color, hair color, pupil color, and lip color of the characters lead to different perceptions brought to others, just like the subjective feelings brought about by the four seasons.</w:t>
      </w:r>
    </w:p>
    <w:p w:rsidR="00C317C7" w:rsidRDefault="00E10FD5" w:rsidP="00D5764D">
      <w:pPr>
        <w:ind w:firstLine="720"/>
        <w:rPr>
          <w:lang w:eastAsia="zh-CN"/>
        </w:rPr>
      </w:pPr>
      <w:r w:rsidRPr="00E10FD5">
        <w:rPr>
          <w:lang w:eastAsia="zh-CN"/>
        </w:rPr>
        <w:t>The traditional "Four Season Types of People"</w:t>
      </w:r>
      <w:r>
        <w:rPr>
          <w:lang w:eastAsia="zh-CN"/>
        </w:rPr>
        <w:t xml:space="preserve"> </w:t>
      </w:r>
      <w:r w:rsidRPr="00E10FD5">
        <w:rPr>
          <w:lang w:eastAsia="zh-CN"/>
        </w:rPr>
        <w:t xml:space="preserve">method is determined by professional color consultants by observing and analyzing the natural color tone of the individual's skin color, pupil color and hair color, or by filling in an online questionnaire to determine the individual's season type. The color consultant’s judgment has a strong relationship with its </w:t>
      </w:r>
      <w:r w:rsidRPr="00E10FD5">
        <w:rPr>
          <w:lang w:eastAsia="zh-CN"/>
        </w:rPr>
        <w:lastRenderedPageBreak/>
        <w:t>own knowledge background and personal experience, and it is not universal in time and space; the questions in the online questionnaire are difficult for the general public to give the most</w:t>
      </w:r>
      <w:r>
        <w:rPr>
          <w:lang w:eastAsia="zh-CN"/>
        </w:rPr>
        <w:t xml:space="preserve"> accurate textual answers, and </w:t>
      </w:r>
      <w:r>
        <w:rPr>
          <w:rFonts w:hint="eastAsia"/>
          <w:lang w:eastAsia="zh-CN"/>
        </w:rPr>
        <w:t>t</w:t>
      </w:r>
      <w:r w:rsidRPr="00E10FD5">
        <w:rPr>
          <w:lang w:eastAsia="zh-CN"/>
        </w:rPr>
        <w:t>he judgment result strongly depends on the design of the questionnaire.</w:t>
      </w:r>
    </w:p>
    <w:p w:rsidR="00E10FD5" w:rsidRDefault="00CA53FD" w:rsidP="00D5764D">
      <w:pPr>
        <w:ind w:firstLine="720"/>
        <w:rPr>
          <w:lang w:eastAsia="zh-CN"/>
        </w:rPr>
      </w:pPr>
      <w:r w:rsidRPr="00CA53FD">
        <w:rPr>
          <w:lang w:eastAsia="zh-CN"/>
        </w:rPr>
        <w:t xml:space="preserve">Based on these observations, this paper proposes an automated </w:t>
      </w:r>
      <w:r>
        <w:rPr>
          <w:lang w:eastAsia="zh-CN"/>
        </w:rPr>
        <w:t xml:space="preserve">"Four Season Types of People" judgment method. </w:t>
      </w:r>
      <w:r w:rsidRPr="00CA53FD">
        <w:rPr>
          <w:lang w:eastAsia="zh-CN"/>
        </w:rPr>
        <w:t xml:space="preserve">First select four key facial areas, namely, skin, eyes, lips and eyebrows, and </w:t>
      </w:r>
      <w:r>
        <w:rPr>
          <w:rFonts w:hint="eastAsia"/>
          <w:lang w:eastAsia="zh-CN"/>
        </w:rPr>
        <w:t>t</w:t>
      </w:r>
      <w:r w:rsidRPr="00CA53FD">
        <w:rPr>
          <w:lang w:eastAsia="zh-CN"/>
        </w:rPr>
        <w:t>hen compare the color of the key area with the sample of the four season types that were selected in advance and correspond to the key areas.</w:t>
      </w:r>
      <w:r>
        <w:rPr>
          <w:lang w:eastAsia="zh-CN"/>
        </w:rPr>
        <w:t xml:space="preserve"> </w:t>
      </w:r>
      <w:r w:rsidRPr="00CA53FD">
        <w:rPr>
          <w:lang w:eastAsia="zh-CN"/>
        </w:rPr>
        <w:t>The seasonal types of key regions were obtained respectively, and then the seasonal classification of the characters was obtained by synthesizing the key regions.</w:t>
      </w:r>
    </w:p>
    <w:p w:rsidR="00CA53FD" w:rsidRPr="00A26E4D" w:rsidRDefault="00CA53FD" w:rsidP="00D5764D">
      <w:pPr>
        <w:ind w:firstLine="720"/>
        <w:rPr>
          <w:lang w:eastAsia="zh-CN"/>
        </w:rPr>
      </w:pPr>
      <w:r w:rsidRPr="00CA53FD">
        <w:rPr>
          <w:lang w:eastAsia="zh-CN"/>
        </w:rPr>
        <w:t xml:space="preserve">Based on the above judgment method, this paper designs and implements the </w:t>
      </w:r>
      <w:r>
        <w:rPr>
          <w:lang w:eastAsia="zh-CN"/>
        </w:rPr>
        <w:t>"Four Season Types of People"</w:t>
      </w:r>
      <w:r w:rsidRPr="00CA53FD">
        <w:rPr>
          <w:lang w:eastAsia="zh-CN"/>
        </w:rPr>
        <w:t xml:space="preserve"> detection system. The system has a friendl</w:t>
      </w:r>
      <w:r>
        <w:rPr>
          <w:lang w:eastAsia="zh-CN"/>
        </w:rPr>
        <w:t>y graphical user interface. U</w:t>
      </w:r>
      <w:r w:rsidRPr="00CA53FD">
        <w:rPr>
          <w:lang w:eastAsia="zh-CN"/>
        </w:rPr>
        <w:t xml:space="preserve">ser </w:t>
      </w:r>
      <w:r>
        <w:rPr>
          <w:lang w:eastAsia="zh-CN"/>
        </w:rPr>
        <w:t>selects a frontal photo from</w:t>
      </w:r>
      <w:r w:rsidR="000A71EF">
        <w:rPr>
          <w:lang w:eastAsia="zh-CN"/>
        </w:rPr>
        <w:t xml:space="preserve"> local system, a</w:t>
      </w:r>
      <w:r w:rsidRPr="00CA53FD">
        <w:rPr>
          <w:lang w:eastAsia="zh-CN"/>
        </w:rPr>
        <w:t xml:space="preserve">fter the system performs analysis, the user is shown the qualitative and quantitative judgment results of the season type of the person in the photo. The method analysis and experimental results show that the method and detection system for judging the </w:t>
      </w:r>
      <w:r w:rsidR="000A71EF">
        <w:rPr>
          <w:lang w:eastAsia="zh-CN"/>
        </w:rPr>
        <w:t>"Four Season Types of People"</w:t>
      </w:r>
      <w:r w:rsidR="000A71EF" w:rsidRPr="00CA53FD">
        <w:rPr>
          <w:lang w:eastAsia="zh-CN"/>
        </w:rPr>
        <w:t xml:space="preserve"> </w:t>
      </w:r>
      <w:r w:rsidRPr="00CA53FD">
        <w:rPr>
          <w:lang w:eastAsia="zh-CN"/>
        </w:rPr>
        <w:t xml:space="preserve">proposed in this paper is practical and effective. Compared with traditional methods, the automated </w:t>
      </w:r>
      <w:r w:rsidR="000A71EF">
        <w:rPr>
          <w:lang w:eastAsia="zh-CN"/>
        </w:rPr>
        <w:t>"Four Season Types of People"</w:t>
      </w:r>
      <w:r w:rsidR="000A71EF" w:rsidRPr="00CA53FD">
        <w:rPr>
          <w:lang w:eastAsia="zh-CN"/>
        </w:rPr>
        <w:t xml:space="preserve"> </w:t>
      </w:r>
      <w:r w:rsidRPr="00CA53FD">
        <w:rPr>
          <w:lang w:eastAsia="zh-CN"/>
        </w:rPr>
        <w:t>judgment method can obtain results more quickly and accurately, withou</w:t>
      </w:r>
      <w:r w:rsidR="000A71EF">
        <w:rPr>
          <w:lang w:eastAsia="zh-CN"/>
        </w:rPr>
        <w:t xml:space="preserve">t relying on expert experience, </w:t>
      </w:r>
      <w:r w:rsidRPr="00CA53FD">
        <w:rPr>
          <w:lang w:eastAsia="zh-CN"/>
        </w:rPr>
        <w:t>and is more suitable for large-scale application to ordinary people's daily life.</w:t>
      </w:r>
    </w:p>
    <w:p w:rsidR="009048F7" w:rsidRDefault="009048F7" w:rsidP="009048F7">
      <w:pPr>
        <w:rPr>
          <w:lang w:eastAsia="zh-CN"/>
        </w:rPr>
      </w:pPr>
    </w:p>
    <w:p w:rsidR="009048F7" w:rsidRPr="009048F7" w:rsidRDefault="009048F7" w:rsidP="009048F7">
      <w:r w:rsidRPr="009048F7">
        <w:t>Keywords: The Color Theory of Four Seasons, Similarity Recognition, Face Recognition, Image Processing</w:t>
      </w:r>
    </w:p>
    <w:p w:rsidR="009048F7" w:rsidRDefault="009048F7" w:rsidP="003E19BB">
      <w:pPr>
        <w:pStyle w:val="1"/>
      </w:pPr>
    </w:p>
    <w:p w:rsidR="009048F7" w:rsidRDefault="009048F7" w:rsidP="003E19BB">
      <w:pPr>
        <w:pStyle w:val="1"/>
      </w:pPr>
    </w:p>
    <w:p w:rsidR="00856EE3" w:rsidRPr="003E19BB" w:rsidRDefault="00856EE3" w:rsidP="003E19BB">
      <w:pPr>
        <w:pStyle w:val="1"/>
        <w:rPr>
          <w:lang w:eastAsia="zh-CN"/>
        </w:rPr>
      </w:pPr>
      <w:r w:rsidRPr="003E19BB">
        <w:rPr>
          <w:rFonts w:hint="eastAsia"/>
          <w:lang w:eastAsia="zh-CN"/>
        </w:rPr>
        <w:t>第一章</w:t>
      </w:r>
      <w:r w:rsidRPr="003E19BB">
        <w:rPr>
          <w:lang w:eastAsia="zh-CN"/>
        </w:rPr>
        <w:t xml:space="preserve"> </w:t>
      </w:r>
      <w:r w:rsidRPr="003E19BB">
        <w:rPr>
          <w:rFonts w:ascii="SimSun" w:eastAsia="SimSun" w:hAnsi="SimSun" w:cs="SimSun"/>
          <w:lang w:eastAsia="zh-CN"/>
        </w:rPr>
        <w:t>绪论</w:t>
      </w:r>
    </w:p>
    <w:p w:rsidR="00A1758C" w:rsidRDefault="00856EE3" w:rsidP="003E19BB">
      <w:pPr>
        <w:pStyle w:val="2"/>
        <w:rPr>
          <w:lang w:eastAsia="zh-CN"/>
        </w:rPr>
      </w:pPr>
      <w:r>
        <w:rPr>
          <w:rFonts w:hint="eastAsia"/>
          <w:lang w:eastAsia="zh-CN"/>
        </w:rPr>
        <w:tab/>
      </w:r>
    </w:p>
    <w:p w:rsidR="00856EE3" w:rsidRDefault="00856EE3" w:rsidP="003E19BB">
      <w:pPr>
        <w:pStyle w:val="2"/>
        <w:rPr>
          <w:lang w:eastAsia="zh-CN"/>
        </w:rPr>
      </w:pPr>
      <w:r>
        <w:rPr>
          <w:rFonts w:hint="eastAsia"/>
          <w:lang w:eastAsia="zh-CN"/>
        </w:rPr>
        <w:t xml:space="preserve">1.1 </w:t>
      </w:r>
      <w:r>
        <w:rPr>
          <w:rFonts w:hint="eastAsia"/>
          <w:lang w:eastAsia="zh-CN"/>
        </w:rPr>
        <w:t>研究</w:t>
      </w:r>
      <w:r>
        <w:rPr>
          <w:lang w:eastAsia="zh-CN"/>
        </w:rPr>
        <w:t>背景</w:t>
      </w:r>
      <w:r>
        <w:rPr>
          <w:rFonts w:hint="eastAsia"/>
          <w:lang w:eastAsia="zh-CN"/>
        </w:rPr>
        <w:t>与</w:t>
      </w:r>
      <w:r>
        <w:rPr>
          <w:lang w:eastAsia="zh-CN"/>
        </w:rPr>
        <w:t>意</w:t>
      </w:r>
      <w:r>
        <w:rPr>
          <w:rFonts w:ascii="SimSun" w:eastAsia="SimSun" w:hAnsi="SimSun" w:cs="SimSun"/>
          <w:lang w:eastAsia="zh-CN"/>
        </w:rPr>
        <w:t>义</w:t>
      </w:r>
    </w:p>
    <w:p w:rsidR="00A1758C" w:rsidRDefault="00A1758C" w:rsidP="003E19BB">
      <w:pPr>
        <w:pStyle w:val="2"/>
        <w:rPr>
          <w:lang w:eastAsia="zh-CN"/>
        </w:rPr>
      </w:pPr>
    </w:p>
    <w:p w:rsidR="00A1758C" w:rsidRDefault="00A1758C" w:rsidP="00A1758C">
      <w:pPr>
        <w:rPr>
          <w:rFonts w:ascii="宋体" w:hAnsi="宋体" w:cs="宋体"/>
          <w:color w:val="000000"/>
          <w:szCs w:val="21"/>
          <w:lang w:eastAsia="zh-CN"/>
        </w:rPr>
      </w:pPr>
      <w:r>
        <w:rPr>
          <w:rFonts w:hint="eastAsia"/>
          <w:lang w:eastAsia="zh-CN"/>
        </w:rPr>
        <w:tab/>
      </w: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hint="eastAsia"/>
          <w:lang w:eastAsia="zh-CN"/>
        </w:rPr>
        <w:t>该</w:t>
      </w:r>
      <w:r>
        <w:rPr>
          <w:lang w:eastAsia="zh-CN"/>
        </w:rPr>
        <w:t>理论</w:t>
      </w:r>
      <w:r w:rsidR="007E1E23" w:rsidRPr="007E1E23">
        <w:rPr>
          <w:vertAlign w:val="superscript"/>
          <w:lang w:eastAsia="zh-CN"/>
        </w:rPr>
        <w:t>[1</w:t>
      </w:r>
      <w:r w:rsidRPr="007E1E23">
        <w:rPr>
          <w:vertAlign w:val="superscript"/>
          <w:lang w:eastAsia="zh-CN"/>
        </w:rPr>
        <w:t>]</w:t>
      </w:r>
      <w:r>
        <w:rPr>
          <w:lang w:eastAsia="zh-CN"/>
        </w:rPr>
        <w:t>指</w:t>
      </w:r>
      <w:r>
        <w:rPr>
          <w:rFonts w:ascii="宋体" w:hAnsi="宋体" w:cs="宋体" w:hint="eastAsia"/>
          <w:color w:val="000000"/>
          <w:szCs w:val="21"/>
          <w:lang w:eastAsia="zh-CN"/>
        </w:rPr>
        <w:t>将所有色彩按照基调的不同，进行冷暖、明度和纯度的划分，</w:t>
      </w:r>
      <w:r w:rsidRPr="004D004E">
        <w:rPr>
          <w:rFonts w:ascii="宋体" w:hAnsi="宋体" w:cs="宋体" w:hint="eastAsia"/>
          <w:color w:val="000000"/>
          <w:szCs w:val="21"/>
          <w:lang w:eastAsia="zh-CN"/>
        </w:rPr>
        <w:t>其中“春”和“秋”为暖色系，“夏”和“冬”为冷色系</w:t>
      </w:r>
      <w:r>
        <w:rPr>
          <w:rFonts w:ascii="宋体" w:hAnsi="宋体" w:cs="宋体" w:hint="eastAsia"/>
          <w:color w:val="000000"/>
          <w:szCs w:val="21"/>
          <w:lang w:eastAsia="zh-CN"/>
        </w:rPr>
        <w:t>。根据</w:t>
      </w:r>
      <w:r>
        <w:rPr>
          <w:rFonts w:ascii="宋体" w:hAnsi="宋体" w:cs="宋体"/>
          <w:color w:val="000000"/>
          <w:szCs w:val="21"/>
          <w:lang w:eastAsia="zh-CN"/>
        </w:rPr>
        <w:t>四季色彩理论，季节被用于形容颜色，</w:t>
      </w:r>
      <w:r>
        <w:rPr>
          <w:rFonts w:ascii="宋体" w:hAnsi="宋体" w:cs="宋体" w:hint="eastAsia"/>
          <w:color w:val="000000"/>
          <w:szCs w:val="21"/>
          <w:lang w:eastAsia="zh-CN"/>
        </w:rPr>
        <w:t>不同</w:t>
      </w:r>
      <w:r>
        <w:rPr>
          <w:rFonts w:ascii="宋体" w:hAnsi="宋体" w:cs="宋体"/>
          <w:color w:val="000000"/>
          <w:szCs w:val="21"/>
          <w:lang w:eastAsia="zh-CN"/>
        </w:rPr>
        <w:t>的颜色由于给人的观感各有不同，</w:t>
      </w:r>
      <w:r>
        <w:rPr>
          <w:rFonts w:ascii="宋体" w:hAnsi="宋体" w:cs="宋体" w:hint="eastAsia"/>
          <w:color w:val="000000"/>
          <w:szCs w:val="21"/>
          <w:lang w:eastAsia="zh-CN"/>
        </w:rPr>
        <w:t>它们</w:t>
      </w:r>
      <w:r>
        <w:rPr>
          <w:rFonts w:ascii="宋体" w:hAnsi="宋体" w:cs="宋体"/>
          <w:color w:val="000000"/>
          <w:szCs w:val="21"/>
          <w:lang w:eastAsia="zh-CN"/>
        </w:rPr>
        <w:t>都有自己所属的季节类型。</w:t>
      </w:r>
      <w:r>
        <w:rPr>
          <w:rFonts w:ascii="宋体" w:hAnsi="宋体" w:cs="宋体" w:hint="eastAsia"/>
          <w:color w:val="000000"/>
          <w:szCs w:val="21"/>
          <w:lang w:eastAsia="zh-CN"/>
        </w:rPr>
        <w:t>比如</w:t>
      </w:r>
      <w:r>
        <w:rPr>
          <w:rFonts w:ascii="宋体" w:hAnsi="宋体" w:cs="宋体"/>
          <w:color w:val="000000"/>
          <w:szCs w:val="21"/>
          <w:lang w:eastAsia="zh-CN"/>
        </w:rPr>
        <w:t>，</w:t>
      </w:r>
      <w:r>
        <w:rPr>
          <w:rFonts w:ascii="宋体" w:hAnsi="宋体" w:cs="宋体" w:hint="eastAsia"/>
          <w:color w:val="000000"/>
          <w:szCs w:val="21"/>
          <w:lang w:eastAsia="zh-CN"/>
        </w:rPr>
        <w:t>黑色</w:t>
      </w:r>
      <w:r>
        <w:rPr>
          <w:rFonts w:ascii="宋体" w:hAnsi="宋体" w:cs="宋体"/>
          <w:color w:val="000000"/>
          <w:szCs w:val="21"/>
          <w:lang w:eastAsia="zh-CN"/>
        </w:rPr>
        <w:t>、</w:t>
      </w:r>
      <w:r>
        <w:rPr>
          <w:rFonts w:ascii="宋体" w:hAnsi="宋体" w:cs="宋体" w:hint="eastAsia"/>
          <w:color w:val="000000"/>
          <w:szCs w:val="21"/>
          <w:lang w:eastAsia="zh-CN"/>
        </w:rPr>
        <w:t>深紫色等</w:t>
      </w:r>
      <w:r>
        <w:rPr>
          <w:rFonts w:ascii="宋体" w:hAnsi="宋体" w:cs="宋体"/>
          <w:color w:val="000000"/>
          <w:szCs w:val="21"/>
          <w:lang w:eastAsia="zh-CN"/>
        </w:rPr>
        <w:t>明度</w:t>
      </w:r>
      <w:r>
        <w:rPr>
          <w:rFonts w:ascii="宋体" w:hAnsi="宋体" w:cs="宋体" w:hint="eastAsia"/>
          <w:color w:val="000000"/>
          <w:szCs w:val="21"/>
          <w:lang w:eastAsia="zh-CN"/>
        </w:rPr>
        <w:t>低</w:t>
      </w:r>
      <w:r>
        <w:rPr>
          <w:rFonts w:ascii="宋体" w:hAnsi="宋体" w:cs="宋体"/>
          <w:color w:val="000000"/>
          <w:szCs w:val="21"/>
          <w:lang w:eastAsia="zh-CN"/>
        </w:rPr>
        <w:t>、</w:t>
      </w:r>
      <w:r>
        <w:rPr>
          <w:rFonts w:ascii="宋体" w:hAnsi="宋体" w:cs="宋体" w:hint="eastAsia"/>
          <w:color w:val="000000"/>
          <w:szCs w:val="21"/>
          <w:lang w:eastAsia="zh-CN"/>
        </w:rPr>
        <w:t>纯度</w:t>
      </w:r>
      <w:r>
        <w:rPr>
          <w:rFonts w:ascii="宋体" w:hAnsi="宋体" w:cs="宋体"/>
          <w:color w:val="000000"/>
          <w:szCs w:val="21"/>
          <w:lang w:eastAsia="zh-CN"/>
        </w:rPr>
        <w:t>高</w:t>
      </w:r>
      <w:r>
        <w:rPr>
          <w:rFonts w:ascii="宋体" w:hAnsi="宋体" w:cs="宋体" w:hint="eastAsia"/>
          <w:color w:val="000000"/>
          <w:szCs w:val="21"/>
          <w:lang w:eastAsia="zh-CN"/>
        </w:rPr>
        <w:t>的</w:t>
      </w:r>
      <w:r>
        <w:rPr>
          <w:rFonts w:ascii="宋体" w:hAnsi="宋体" w:cs="宋体"/>
          <w:color w:val="000000"/>
          <w:szCs w:val="21"/>
          <w:lang w:eastAsia="zh-CN"/>
        </w:rPr>
        <w:t>冷</w:t>
      </w:r>
      <w:r>
        <w:rPr>
          <w:rFonts w:ascii="宋体" w:hAnsi="宋体" w:cs="宋体" w:hint="eastAsia"/>
          <w:color w:val="000000"/>
          <w:szCs w:val="21"/>
          <w:lang w:eastAsia="zh-CN"/>
        </w:rPr>
        <w:t>色</w:t>
      </w:r>
      <w:r>
        <w:rPr>
          <w:rFonts w:ascii="宋体" w:hAnsi="宋体" w:cs="宋体"/>
          <w:color w:val="000000"/>
          <w:szCs w:val="21"/>
          <w:lang w:eastAsia="zh-CN"/>
        </w:rPr>
        <w:t>系给人</w:t>
      </w:r>
      <w:r>
        <w:rPr>
          <w:rFonts w:ascii="宋体" w:hAnsi="宋体" w:cs="宋体" w:hint="eastAsia"/>
          <w:color w:val="000000"/>
          <w:szCs w:val="21"/>
          <w:lang w:eastAsia="zh-CN"/>
        </w:rPr>
        <w:t>冷冽</w:t>
      </w:r>
      <w:r>
        <w:rPr>
          <w:rFonts w:ascii="宋体" w:hAnsi="宋体" w:cs="宋体"/>
          <w:color w:val="000000"/>
          <w:szCs w:val="21"/>
          <w:lang w:eastAsia="zh-CN"/>
        </w:rPr>
        <w:t>肃杀的观感，</w:t>
      </w:r>
      <w:r>
        <w:rPr>
          <w:rFonts w:ascii="宋体" w:hAnsi="宋体" w:cs="宋体" w:hint="eastAsia"/>
          <w:color w:val="000000"/>
          <w:szCs w:val="21"/>
          <w:lang w:eastAsia="zh-CN"/>
        </w:rPr>
        <w:t>让人</w:t>
      </w:r>
      <w:r>
        <w:rPr>
          <w:rFonts w:ascii="宋体" w:hAnsi="宋体" w:cs="宋体"/>
          <w:color w:val="000000"/>
          <w:szCs w:val="21"/>
          <w:lang w:eastAsia="zh-CN"/>
        </w:rPr>
        <w:t>联想起</w:t>
      </w:r>
      <w:r>
        <w:rPr>
          <w:rFonts w:ascii="宋体" w:hAnsi="宋体" w:cs="宋体" w:hint="eastAsia"/>
          <w:color w:val="000000"/>
          <w:szCs w:val="21"/>
          <w:lang w:eastAsia="zh-CN"/>
        </w:rPr>
        <w:t>寒冷</w:t>
      </w:r>
      <w:r>
        <w:rPr>
          <w:rFonts w:ascii="宋体" w:hAnsi="宋体" w:cs="宋体"/>
          <w:color w:val="000000"/>
          <w:szCs w:val="21"/>
          <w:lang w:eastAsia="zh-CN"/>
        </w:rPr>
        <w:t>的冬季；</w:t>
      </w:r>
      <w:r>
        <w:rPr>
          <w:rFonts w:ascii="宋体" w:hAnsi="宋体" w:cs="宋体" w:hint="eastAsia"/>
          <w:color w:val="000000"/>
          <w:szCs w:val="21"/>
          <w:lang w:eastAsia="zh-CN"/>
        </w:rPr>
        <w:t>而浅灰</w:t>
      </w:r>
      <w:r>
        <w:rPr>
          <w:rFonts w:ascii="宋体" w:hAnsi="宋体" w:cs="宋体"/>
          <w:color w:val="000000"/>
          <w:szCs w:val="21"/>
          <w:lang w:eastAsia="zh-CN"/>
        </w:rPr>
        <w:t>、</w:t>
      </w:r>
      <w:r>
        <w:rPr>
          <w:rFonts w:ascii="宋体" w:hAnsi="宋体" w:cs="宋体" w:hint="eastAsia"/>
          <w:color w:val="000000"/>
          <w:szCs w:val="21"/>
          <w:lang w:eastAsia="zh-CN"/>
        </w:rPr>
        <w:t>浅蓝</w:t>
      </w:r>
      <w:r>
        <w:rPr>
          <w:rFonts w:ascii="宋体" w:hAnsi="宋体" w:cs="宋体"/>
          <w:color w:val="000000"/>
          <w:szCs w:val="21"/>
          <w:lang w:eastAsia="zh-CN"/>
        </w:rPr>
        <w:t>等明亮的颜色给人充满活力的观感，</w:t>
      </w:r>
      <w:r>
        <w:rPr>
          <w:rFonts w:ascii="宋体" w:hAnsi="宋体" w:cs="宋体" w:hint="eastAsia"/>
          <w:color w:val="000000"/>
          <w:szCs w:val="21"/>
          <w:lang w:eastAsia="zh-CN"/>
        </w:rPr>
        <w:t>让人</w:t>
      </w:r>
      <w:r>
        <w:rPr>
          <w:rFonts w:ascii="宋体" w:hAnsi="宋体" w:cs="宋体"/>
          <w:color w:val="000000"/>
          <w:szCs w:val="21"/>
          <w:lang w:eastAsia="zh-CN"/>
        </w:rPr>
        <w:t>联想起火热的夏季。</w:t>
      </w:r>
      <w:r>
        <w:rPr>
          <w:rFonts w:ascii="宋体" w:hAnsi="宋体" w:cs="宋体" w:hint="eastAsia"/>
          <w:color w:val="000000"/>
          <w:szCs w:val="21"/>
          <w:lang w:eastAsia="zh-CN"/>
        </w:rPr>
        <w:t>同理</w:t>
      </w:r>
      <w:r>
        <w:rPr>
          <w:rFonts w:ascii="宋体" w:hAnsi="宋体" w:cs="宋体"/>
          <w:color w:val="000000"/>
          <w:szCs w:val="21"/>
          <w:lang w:eastAsia="zh-CN"/>
        </w:rPr>
        <w:t>，温暖的</w:t>
      </w:r>
      <w:r>
        <w:rPr>
          <w:rFonts w:ascii="宋体" w:hAnsi="宋体" w:cs="宋体" w:hint="eastAsia"/>
          <w:color w:val="000000"/>
          <w:szCs w:val="21"/>
          <w:lang w:eastAsia="zh-CN"/>
        </w:rPr>
        <w:t>暖米色</w:t>
      </w:r>
      <w:r>
        <w:rPr>
          <w:rFonts w:ascii="宋体" w:hAnsi="宋体" w:cs="宋体"/>
          <w:color w:val="000000"/>
          <w:szCs w:val="21"/>
          <w:lang w:eastAsia="zh-CN"/>
        </w:rPr>
        <w:t>、</w:t>
      </w:r>
      <w:r>
        <w:rPr>
          <w:rFonts w:ascii="宋体" w:hAnsi="宋体" w:cs="宋体" w:hint="eastAsia"/>
          <w:color w:val="000000"/>
          <w:szCs w:val="21"/>
          <w:lang w:eastAsia="zh-CN"/>
        </w:rPr>
        <w:t>珊瑚粉</w:t>
      </w:r>
      <w:r>
        <w:rPr>
          <w:rFonts w:ascii="宋体" w:hAnsi="宋体" w:cs="宋体"/>
          <w:color w:val="000000"/>
          <w:szCs w:val="21"/>
          <w:lang w:eastAsia="zh-CN"/>
        </w:rPr>
        <w:t>让人想起万物复苏的春天；</w:t>
      </w:r>
      <w:r>
        <w:rPr>
          <w:rFonts w:ascii="宋体" w:hAnsi="宋体" w:cs="宋体" w:hint="eastAsia"/>
          <w:color w:val="000000"/>
          <w:szCs w:val="21"/>
          <w:lang w:eastAsia="zh-CN"/>
        </w:rPr>
        <w:t>高贵</w:t>
      </w:r>
      <w:r>
        <w:rPr>
          <w:rFonts w:ascii="宋体" w:hAnsi="宋体" w:cs="宋体"/>
          <w:color w:val="000000"/>
          <w:szCs w:val="21"/>
          <w:lang w:eastAsia="zh-CN"/>
        </w:rPr>
        <w:t>的象牙色和</w:t>
      </w:r>
      <w:r>
        <w:rPr>
          <w:rFonts w:ascii="宋体" w:hAnsi="宋体" w:cs="宋体" w:hint="eastAsia"/>
          <w:color w:val="000000"/>
          <w:szCs w:val="21"/>
          <w:lang w:eastAsia="zh-CN"/>
        </w:rPr>
        <w:t>橘红</w:t>
      </w:r>
      <w:r>
        <w:rPr>
          <w:rFonts w:ascii="宋体" w:hAnsi="宋体" w:cs="宋体"/>
          <w:color w:val="000000"/>
          <w:szCs w:val="21"/>
          <w:lang w:eastAsia="zh-CN"/>
        </w:rPr>
        <w:t>给人以</w:t>
      </w:r>
      <w:r>
        <w:rPr>
          <w:rFonts w:ascii="宋体" w:hAnsi="宋体" w:cs="宋体" w:hint="eastAsia"/>
          <w:color w:val="000000"/>
          <w:szCs w:val="21"/>
          <w:lang w:eastAsia="zh-CN"/>
        </w:rPr>
        <w:t>厚重</w:t>
      </w:r>
      <w:r>
        <w:rPr>
          <w:rFonts w:ascii="宋体" w:hAnsi="宋体" w:cs="宋体"/>
          <w:color w:val="000000"/>
          <w:szCs w:val="21"/>
          <w:lang w:eastAsia="zh-CN"/>
        </w:rPr>
        <w:t>、</w:t>
      </w:r>
      <w:r>
        <w:rPr>
          <w:rFonts w:ascii="宋体" w:hAnsi="宋体" w:cs="宋体" w:hint="eastAsia"/>
          <w:color w:val="000000"/>
          <w:szCs w:val="21"/>
          <w:lang w:eastAsia="zh-CN"/>
        </w:rPr>
        <w:t>温和</w:t>
      </w:r>
      <w:r>
        <w:rPr>
          <w:rFonts w:ascii="宋体" w:hAnsi="宋体" w:cs="宋体"/>
          <w:color w:val="000000"/>
          <w:szCs w:val="21"/>
          <w:lang w:eastAsia="zh-CN"/>
        </w:rPr>
        <w:t>的秋天之感。</w:t>
      </w:r>
    </w:p>
    <w:p w:rsidR="009B47EB" w:rsidRDefault="009B47EB" w:rsidP="00A1758C">
      <w:pPr>
        <w:rPr>
          <w:rFonts w:ascii="宋体" w:hAnsi="宋体"/>
          <w:szCs w:val="21"/>
          <w:lang w:eastAsia="zh-CN"/>
        </w:rPr>
      </w:pPr>
      <w:r>
        <w:rPr>
          <w:rFonts w:ascii="宋体" w:hAnsi="宋体" w:cs="宋体" w:hint="eastAsia"/>
          <w:color w:val="000000"/>
          <w:szCs w:val="21"/>
          <w:lang w:eastAsia="zh-CN"/>
        </w:rPr>
        <w:tab/>
      </w:r>
      <w:r>
        <w:rPr>
          <w:rFonts w:ascii="宋体" w:hAnsi="宋体" w:hint="eastAsia"/>
          <w:szCs w:val="21"/>
          <w:lang w:eastAsia="zh-CN"/>
        </w:rPr>
        <w:t>四季色彩理论一经提出</w:t>
      </w:r>
      <w:r>
        <w:rPr>
          <w:rFonts w:ascii="宋体" w:hAnsi="宋体"/>
          <w:szCs w:val="21"/>
          <w:lang w:eastAsia="zh-CN"/>
        </w:rPr>
        <w:t>，</w:t>
      </w:r>
      <w:r>
        <w:rPr>
          <w:rFonts w:ascii="宋体" w:hAnsi="宋体" w:hint="eastAsia"/>
          <w:szCs w:val="21"/>
          <w:lang w:eastAsia="zh-CN"/>
        </w:rPr>
        <w:t>便</w:t>
      </w:r>
      <w:r>
        <w:rPr>
          <w:rFonts w:ascii="宋体" w:hAnsi="宋体"/>
          <w:szCs w:val="21"/>
          <w:lang w:eastAsia="zh-CN"/>
        </w:rPr>
        <w:t>成了</w:t>
      </w:r>
      <w:r>
        <w:rPr>
          <w:rFonts w:ascii="宋体" w:hAnsi="宋体" w:hint="eastAsia"/>
          <w:szCs w:val="21"/>
          <w:lang w:eastAsia="zh-CN"/>
        </w:rPr>
        <w:t>国际时尚</w:t>
      </w:r>
      <w:proofErr w:type="gramStart"/>
      <w:r>
        <w:rPr>
          <w:rFonts w:ascii="宋体" w:hAnsi="宋体" w:hint="eastAsia"/>
          <w:szCs w:val="21"/>
          <w:lang w:eastAsia="zh-CN"/>
        </w:rPr>
        <w:t>界十分</w:t>
      </w:r>
      <w:proofErr w:type="gramEnd"/>
      <w:r>
        <w:rPr>
          <w:rFonts w:ascii="宋体" w:hAnsi="宋体" w:hint="eastAsia"/>
          <w:szCs w:val="21"/>
          <w:lang w:eastAsia="zh-CN"/>
        </w:rPr>
        <w:t>热门的话题。该理论</w:t>
      </w:r>
      <w:r w:rsidRPr="004D004E">
        <w:rPr>
          <w:rFonts w:ascii="宋体" w:hAnsi="宋体" w:hint="eastAsia"/>
          <w:szCs w:val="21"/>
          <w:lang w:eastAsia="zh-CN"/>
        </w:rPr>
        <w:t>在</w:t>
      </w:r>
      <w:proofErr w:type="gramStart"/>
      <w:r w:rsidRPr="004D004E">
        <w:rPr>
          <w:rFonts w:ascii="宋体" w:hAnsi="宋体" w:hint="eastAsia"/>
          <w:szCs w:val="21"/>
          <w:lang w:eastAsia="zh-CN"/>
        </w:rPr>
        <w:t>色彩季型划分</w:t>
      </w:r>
      <w:proofErr w:type="gramEnd"/>
      <w:r w:rsidRPr="004D004E">
        <w:rPr>
          <w:rFonts w:ascii="宋体" w:hAnsi="宋体" w:hint="eastAsia"/>
          <w:szCs w:val="21"/>
          <w:lang w:eastAsia="zh-CN"/>
        </w:rPr>
        <w:t>与形象指导方面应用</w:t>
      </w:r>
      <w:r>
        <w:rPr>
          <w:rFonts w:ascii="宋体" w:hAnsi="宋体" w:hint="eastAsia"/>
          <w:szCs w:val="21"/>
          <w:lang w:eastAsia="zh-CN"/>
        </w:rPr>
        <w:t>非常</w:t>
      </w:r>
      <w:r w:rsidRPr="004D004E">
        <w:rPr>
          <w:rFonts w:ascii="宋体" w:hAnsi="宋体" w:hint="eastAsia"/>
          <w:szCs w:val="21"/>
          <w:lang w:eastAsia="zh-CN"/>
        </w:rPr>
        <w:t>广泛。</w:t>
      </w:r>
      <w:r w:rsidR="00DB2C5B">
        <w:rPr>
          <w:rFonts w:ascii="宋体" w:hAnsi="宋体"/>
          <w:szCs w:val="21"/>
          <w:lang w:eastAsia="zh-CN"/>
        </w:rPr>
        <w:t>因此，</w:t>
      </w:r>
      <w:r w:rsidR="00DB2C5B">
        <w:rPr>
          <w:rFonts w:ascii="宋体" w:hAnsi="宋体" w:hint="eastAsia"/>
          <w:szCs w:val="21"/>
          <w:lang w:eastAsia="zh-CN"/>
        </w:rPr>
        <w:t>基于</w:t>
      </w:r>
      <w:r w:rsidR="00DB2C5B">
        <w:rPr>
          <w:rFonts w:ascii="宋体" w:hAnsi="宋体"/>
          <w:szCs w:val="21"/>
          <w:lang w:eastAsia="zh-CN"/>
        </w:rPr>
        <w:t>该理论，</w:t>
      </w:r>
      <w:r w:rsidR="00DB2C5B">
        <w:rPr>
          <w:rFonts w:ascii="宋体" w:hAnsi="宋体" w:hint="eastAsia"/>
          <w:szCs w:val="21"/>
          <w:lang w:eastAsia="zh-CN"/>
        </w:rPr>
        <w:t>时尚界</w:t>
      </w:r>
      <w:r w:rsidR="00DB2C5B">
        <w:rPr>
          <w:rFonts w:ascii="宋体" w:hAnsi="宋体"/>
          <w:szCs w:val="21"/>
          <w:lang w:eastAsia="zh-CN"/>
        </w:rPr>
        <w:t>流行起了“四季型人”的概念。顾名思义，“四季型人”是指将</w:t>
      </w:r>
      <w:r w:rsidR="00DB2C5B">
        <w:rPr>
          <w:rFonts w:ascii="宋体" w:hAnsi="宋体" w:hint="eastAsia"/>
          <w:szCs w:val="21"/>
          <w:lang w:eastAsia="zh-CN"/>
        </w:rPr>
        <w:t>四季</w:t>
      </w:r>
      <w:r w:rsidR="00DB2C5B">
        <w:rPr>
          <w:rFonts w:ascii="宋体" w:hAnsi="宋体"/>
          <w:szCs w:val="21"/>
          <w:lang w:eastAsia="zh-CN"/>
        </w:rPr>
        <w:t>色彩理论应用于人物</w:t>
      </w:r>
      <w:r w:rsidR="00DB2C5B">
        <w:rPr>
          <w:rFonts w:ascii="宋体" w:hAnsi="宋体" w:hint="eastAsia"/>
          <w:szCs w:val="21"/>
          <w:lang w:eastAsia="zh-CN"/>
        </w:rPr>
        <w:t>面部的</w:t>
      </w:r>
      <w:r w:rsidR="00DB2C5B">
        <w:rPr>
          <w:rFonts w:ascii="宋体" w:hAnsi="宋体"/>
          <w:szCs w:val="21"/>
          <w:lang w:eastAsia="zh-CN"/>
        </w:rPr>
        <w:t>自然颜色。人物肤色、</w:t>
      </w:r>
      <w:r w:rsidR="00DB2C5B">
        <w:rPr>
          <w:rFonts w:ascii="宋体" w:hAnsi="宋体" w:hint="eastAsia"/>
          <w:szCs w:val="21"/>
          <w:lang w:eastAsia="zh-CN"/>
        </w:rPr>
        <w:t>发色</w:t>
      </w:r>
      <w:r w:rsidR="00DB2C5B">
        <w:rPr>
          <w:rFonts w:ascii="宋体" w:hAnsi="宋体"/>
          <w:szCs w:val="21"/>
          <w:lang w:eastAsia="zh-CN"/>
        </w:rPr>
        <w:t>、</w:t>
      </w:r>
      <w:r w:rsidR="00DB2C5B">
        <w:rPr>
          <w:rFonts w:ascii="宋体" w:hAnsi="宋体" w:hint="eastAsia"/>
          <w:szCs w:val="21"/>
          <w:lang w:eastAsia="zh-CN"/>
        </w:rPr>
        <w:t>瞳色</w:t>
      </w:r>
      <w:r w:rsidR="00DB2C5B">
        <w:rPr>
          <w:rFonts w:ascii="宋体" w:hAnsi="宋体"/>
          <w:szCs w:val="21"/>
          <w:lang w:eastAsia="zh-CN"/>
        </w:rPr>
        <w:t>、</w:t>
      </w:r>
      <w:r w:rsidR="00DB2C5B">
        <w:rPr>
          <w:rFonts w:ascii="宋体" w:hAnsi="宋体" w:hint="eastAsia"/>
          <w:szCs w:val="21"/>
          <w:lang w:eastAsia="zh-CN"/>
        </w:rPr>
        <w:t>唇色</w:t>
      </w:r>
      <w:r w:rsidR="00DB2C5B">
        <w:rPr>
          <w:rFonts w:ascii="宋体" w:hAnsi="宋体"/>
          <w:szCs w:val="21"/>
          <w:lang w:eastAsia="zh-CN"/>
        </w:rPr>
        <w:t>等的不同导致了给他人带来的观感的不同，</w:t>
      </w:r>
      <w:r w:rsidR="00DB2C5B">
        <w:rPr>
          <w:rFonts w:ascii="宋体" w:hAnsi="宋体" w:hint="eastAsia"/>
          <w:szCs w:val="21"/>
          <w:lang w:eastAsia="zh-CN"/>
        </w:rPr>
        <w:t>比如</w:t>
      </w:r>
      <w:r w:rsidR="00DB2C5B">
        <w:rPr>
          <w:rFonts w:ascii="宋体" w:hAnsi="宋体"/>
          <w:szCs w:val="21"/>
          <w:lang w:eastAsia="zh-CN"/>
        </w:rPr>
        <w:t>，</w:t>
      </w:r>
      <w:r w:rsidR="00DB2C5B">
        <w:rPr>
          <w:rFonts w:ascii="宋体" w:hAnsi="宋体" w:hint="eastAsia"/>
          <w:szCs w:val="21"/>
          <w:lang w:eastAsia="zh-CN"/>
        </w:rPr>
        <w:t>有些人</w:t>
      </w:r>
      <w:r w:rsidR="00DB2C5B">
        <w:rPr>
          <w:rFonts w:ascii="宋体" w:hAnsi="宋体"/>
          <w:szCs w:val="21"/>
          <w:lang w:eastAsia="zh-CN"/>
        </w:rPr>
        <w:t>拥有浅色的发色和瞳孔、</w:t>
      </w:r>
      <w:r w:rsidR="00DB2C5B">
        <w:rPr>
          <w:rFonts w:ascii="宋体" w:hAnsi="宋体" w:hint="eastAsia"/>
          <w:szCs w:val="21"/>
          <w:lang w:eastAsia="zh-CN"/>
        </w:rPr>
        <w:t>暖米色</w:t>
      </w:r>
      <w:r w:rsidR="00DB2C5B">
        <w:rPr>
          <w:rFonts w:ascii="宋体" w:hAnsi="宋体"/>
          <w:szCs w:val="21"/>
          <w:lang w:eastAsia="zh-CN"/>
        </w:rPr>
        <w:t>的皮肤、</w:t>
      </w:r>
      <w:r w:rsidR="00DB2C5B">
        <w:rPr>
          <w:rFonts w:ascii="宋体" w:hAnsi="宋体" w:hint="eastAsia"/>
          <w:szCs w:val="21"/>
          <w:lang w:eastAsia="zh-CN"/>
        </w:rPr>
        <w:t>珊瑚粉</w:t>
      </w:r>
      <w:r w:rsidR="00DB2C5B">
        <w:rPr>
          <w:rFonts w:ascii="宋体" w:hAnsi="宋体"/>
          <w:szCs w:val="21"/>
          <w:lang w:eastAsia="zh-CN"/>
        </w:rPr>
        <w:t>的唇色，</w:t>
      </w:r>
      <w:r w:rsidR="00DB2C5B">
        <w:rPr>
          <w:rFonts w:ascii="宋体" w:hAnsi="宋体" w:hint="eastAsia"/>
          <w:szCs w:val="21"/>
          <w:lang w:eastAsia="zh-CN"/>
        </w:rPr>
        <w:t>她们</w:t>
      </w:r>
      <w:r w:rsidR="00DB2C5B">
        <w:rPr>
          <w:rFonts w:ascii="宋体" w:hAnsi="宋体"/>
          <w:szCs w:val="21"/>
          <w:lang w:eastAsia="zh-CN"/>
        </w:rPr>
        <w:t>往往给</w:t>
      </w:r>
      <w:r w:rsidR="00DB2C5B">
        <w:rPr>
          <w:rFonts w:ascii="宋体" w:hAnsi="宋体" w:hint="eastAsia"/>
          <w:szCs w:val="21"/>
          <w:lang w:eastAsia="zh-CN"/>
        </w:rPr>
        <w:t>别人</w:t>
      </w:r>
      <w:r w:rsidR="00DB2C5B">
        <w:rPr>
          <w:rFonts w:ascii="宋体" w:hAnsi="宋体"/>
          <w:szCs w:val="21"/>
          <w:lang w:eastAsia="zh-CN"/>
        </w:rPr>
        <w:t>留下温暖炽热的感觉，</w:t>
      </w:r>
      <w:r w:rsidR="00DB2C5B">
        <w:rPr>
          <w:rFonts w:ascii="宋体" w:hAnsi="宋体" w:hint="eastAsia"/>
          <w:szCs w:val="21"/>
          <w:lang w:eastAsia="zh-CN"/>
        </w:rPr>
        <w:t>如同</w:t>
      </w:r>
      <w:r w:rsidR="00DB2C5B">
        <w:rPr>
          <w:rFonts w:ascii="宋体" w:hAnsi="宋体"/>
          <w:szCs w:val="21"/>
          <w:lang w:eastAsia="zh-CN"/>
        </w:rPr>
        <w:t>春风拂面，</w:t>
      </w:r>
      <w:r w:rsidR="00DB2C5B">
        <w:rPr>
          <w:rFonts w:ascii="宋体" w:hAnsi="宋体" w:hint="eastAsia"/>
          <w:szCs w:val="21"/>
          <w:lang w:eastAsia="zh-CN"/>
        </w:rPr>
        <w:t>让人</w:t>
      </w:r>
      <w:r w:rsidR="00DB2C5B">
        <w:rPr>
          <w:rFonts w:ascii="宋体" w:hAnsi="宋体"/>
          <w:szCs w:val="21"/>
          <w:lang w:eastAsia="zh-CN"/>
        </w:rPr>
        <w:t>感觉她们就是“春季型人”；</w:t>
      </w:r>
      <w:r w:rsidR="00DB2C5B">
        <w:rPr>
          <w:rFonts w:ascii="宋体" w:hAnsi="宋体" w:hint="eastAsia"/>
          <w:szCs w:val="21"/>
          <w:lang w:eastAsia="zh-CN"/>
        </w:rPr>
        <w:t>而</w:t>
      </w:r>
      <w:r w:rsidR="00DB2C5B">
        <w:rPr>
          <w:rFonts w:ascii="宋体" w:hAnsi="宋体"/>
          <w:szCs w:val="21"/>
          <w:lang w:eastAsia="zh-CN"/>
        </w:rPr>
        <w:t>有些人拥有极度白皙且泛青色的皮肤、深</w:t>
      </w:r>
      <w:r w:rsidR="00DB2C5B">
        <w:rPr>
          <w:rFonts w:ascii="宋体" w:hAnsi="宋体" w:hint="eastAsia"/>
          <w:szCs w:val="21"/>
          <w:lang w:eastAsia="zh-CN"/>
        </w:rPr>
        <w:t>色</w:t>
      </w:r>
      <w:r w:rsidR="00DB2C5B">
        <w:rPr>
          <w:rFonts w:ascii="宋体" w:hAnsi="宋体"/>
          <w:szCs w:val="21"/>
          <w:lang w:eastAsia="zh-CN"/>
        </w:rPr>
        <w:t>发紫的唇色</w:t>
      </w:r>
      <w:r w:rsidR="004B6C57">
        <w:rPr>
          <w:rFonts w:ascii="宋体" w:hAnsi="宋体"/>
          <w:szCs w:val="21"/>
          <w:lang w:eastAsia="zh-CN"/>
        </w:rPr>
        <w:t>、</w:t>
      </w:r>
      <w:r w:rsidR="004B6C57">
        <w:rPr>
          <w:rFonts w:ascii="宋体" w:hAnsi="宋体" w:hint="eastAsia"/>
          <w:szCs w:val="21"/>
          <w:lang w:eastAsia="zh-CN"/>
        </w:rPr>
        <w:t>乌黑</w:t>
      </w:r>
      <w:r w:rsidR="004B6C57">
        <w:rPr>
          <w:rFonts w:ascii="宋体" w:hAnsi="宋体"/>
          <w:szCs w:val="21"/>
          <w:lang w:eastAsia="zh-CN"/>
        </w:rPr>
        <w:t>的头发和眼睛，</w:t>
      </w:r>
      <w:r w:rsidR="004B6C57">
        <w:rPr>
          <w:rFonts w:ascii="宋体" w:hAnsi="宋体" w:hint="eastAsia"/>
          <w:szCs w:val="21"/>
          <w:lang w:eastAsia="zh-CN"/>
        </w:rPr>
        <w:t>她们</w:t>
      </w:r>
      <w:r w:rsidR="004B6C57">
        <w:rPr>
          <w:rFonts w:ascii="宋体" w:hAnsi="宋体"/>
          <w:szCs w:val="21"/>
          <w:lang w:eastAsia="zh-CN"/>
        </w:rPr>
        <w:t>则会给</w:t>
      </w:r>
      <w:r w:rsidR="004B6C57">
        <w:rPr>
          <w:rFonts w:ascii="宋体" w:hAnsi="宋体" w:hint="eastAsia"/>
          <w:szCs w:val="21"/>
          <w:lang w:eastAsia="zh-CN"/>
        </w:rPr>
        <w:t>别人</w:t>
      </w:r>
      <w:r w:rsidR="004B6C57">
        <w:rPr>
          <w:rFonts w:ascii="宋体" w:hAnsi="宋体"/>
          <w:szCs w:val="21"/>
          <w:lang w:eastAsia="zh-CN"/>
        </w:rPr>
        <w:t>留下</w:t>
      </w:r>
      <w:r w:rsidR="004B6C57">
        <w:rPr>
          <w:rFonts w:ascii="宋体" w:hAnsi="宋体"/>
          <w:szCs w:val="21"/>
          <w:lang w:eastAsia="zh-CN"/>
        </w:rPr>
        <w:lastRenderedPageBreak/>
        <w:t>清冷严肃的感觉，</w:t>
      </w:r>
      <w:r w:rsidR="004B6C57">
        <w:rPr>
          <w:rFonts w:ascii="宋体" w:hAnsi="宋体" w:hint="eastAsia"/>
          <w:szCs w:val="21"/>
          <w:lang w:eastAsia="zh-CN"/>
        </w:rPr>
        <w:t>让人</w:t>
      </w:r>
      <w:r w:rsidR="004B6C57">
        <w:rPr>
          <w:rFonts w:ascii="宋体" w:hAnsi="宋体"/>
          <w:szCs w:val="21"/>
          <w:lang w:eastAsia="zh-CN"/>
        </w:rPr>
        <w:t>感觉她们就是“冬季型人”。</w:t>
      </w:r>
      <w:r w:rsidR="004B6C57">
        <w:rPr>
          <w:rFonts w:ascii="宋体" w:hAnsi="宋体" w:hint="eastAsia"/>
          <w:szCs w:val="21"/>
          <w:lang w:eastAsia="zh-CN"/>
        </w:rPr>
        <w:t>由于</w:t>
      </w:r>
      <w:r w:rsidR="004B6C57">
        <w:rPr>
          <w:rFonts w:ascii="宋体" w:hAnsi="宋体"/>
          <w:szCs w:val="21"/>
          <w:lang w:eastAsia="zh-CN"/>
        </w:rPr>
        <w:t>拥有不同颜色的面部特征，</w:t>
      </w:r>
      <w:r w:rsidR="004B6C57">
        <w:rPr>
          <w:rFonts w:ascii="宋体" w:hAnsi="宋体" w:hint="eastAsia"/>
          <w:szCs w:val="21"/>
          <w:lang w:eastAsia="zh-CN"/>
        </w:rPr>
        <w:t>不同</w:t>
      </w:r>
      <w:r w:rsidR="004B6C57">
        <w:rPr>
          <w:rFonts w:ascii="宋体" w:hAnsi="宋体"/>
          <w:szCs w:val="21"/>
          <w:lang w:eastAsia="zh-CN"/>
        </w:rPr>
        <w:t>季节类型的人适合不同的妆容</w:t>
      </w:r>
      <w:r w:rsidR="004B6C57">
        <w:rPr>
          <w:rFonts w:ascii="宋体" w:hAnsi="宋体" w:hint="eastAsia"/>
          <w:szCs w:val="21"/>
          <w:lang w:eastAsia="zh-CN"/>
        </w:rPr>
        <w:t>和</w:t>
      </w:r>
      <w:r w:rsidR="004B6C57">
        <w:rPr>
          <w:rFonts w:ascii="宋体" w:hAnsi="宋体"/>
          <w:szCs w:val="21"/>
          <w:lang w:eastAsia="zh-CN"/>
        </w:rPr>
        <w:t>服装的色彩搭配，</w:t>
      </w:r>
      <w:r w:rsidR="004B6C57">
        <w:rPr>
          <w:rFonts w:ascii="宋体" w:hAnsi="宋体" w:hint="eastAsia"/>
          <w:szCs w:val="21"/>
          <w:lang w:eastAsia="zh-CN"/>
        </w:rPr>
        <w:t>搭配错误</w:t>
      </w:r>
      <w:r w:rsidR="004B6C57">
        <w:rPr>
          <w:rFonts w:ascii="宋体" w:hAnsi="宋体"/>
          <w:szCs w:val="21"/>
          <w:lang w:eastAsia="zh-CN"/>
        </w:rPr>
        <w:t>则会给人以“脏”、“脸色不好”的观感，</w:t>
      </w:r>
      <w:r w:rsidR="004B6C57">
        <w:rPr>
          <w:rFonts w:ascii="宋体" w:hAnsi="宋体" w:hint="eastAsia"/>
          <w:szCs w:val="21"/>
          <w:lang w:eastAsia="zh-CN"/>
        </w:rPr>
        <w:t>因此</w:t>
      </w:r>
      <w:r w:rsidR="004B6C57">
        <w:rPr>
          <w:rFonts w:ascii="宋体" w:hAnsi="宋体"/>
          <w:szCs w:val="21"/>
          <w:lang w:eastAsia="zh-CN"/>
        </w:rPr>
        <w:t>“四季型人”的判断</w:t>
      </w:r>
      <w:r w:rsidR="004B6C57">
        <w:rPr>
          <w:rFonts w:ascii="宋体" w:hAnsi="宋体" w:hint="eastAsia"/>
          <w:szCs w:val="21"/>
          <w:lang w:eastAsia="zh-CN"/>
        </w:rPr>
        <w:t>在</w:t>
      </w:r>
      <w:r w:rsidR="004B6C57">
        <w:rPr>
          <w:rFonts w:ascii="宋体" w:hAnsi="宋体"/>
          <w:szCs w:val="21"/>
          <w:lang w:eastAsia="zh-CN"/>
        </w:rPr>
        <w:t>彩妆与服饰搭配</w:t>
      </w:r>
      <w:r w:rsidR="004B6C57">
        <w:rPr>
          <w:rFonts w:ascii="宋体" w:hAnsi="宋体" w:hint="eastAsia"/>
          <w:szCs w:val="21"/>
          <w:lang w:eastAsia="zh-CN"/>
        </w:rPr>
        <w:t>和</w:t>
      </w:r>
      <w:r w:rsidR="004B6C57">
        <w:rPr>
          <w:rFonts w:ascii="宋体" w:hAnsi="宋体"/>
          <w:szCs w:val="21"/>
          <w:lang w:eastAsia="zh-CN"/>
        </w:rPr>
        <w:t>形象</w:t>
      </w:r>
      <w:r w:rsidR="004B6C57">
        <w:rPr>
          <w:rFonts w:ascii="宋体" w:hAnsi="宋体" w:hint="eastAsia"/>
          <w:szCs w:val="21"/>
          <w:lang w:eastAsia="zh-CN"/>
        </w:rPr>
        <w:t>指导</w:t>
      </w:r>
      <w:r w:rsidR="004B6C57">
        <w:rPr>
          <w:rFonts w:ascii="宋体" w:hAnsi="宋体"/>
          <w:szCs w:val="21"/>
          <w:lang w:eastAsia="zh-CN"/>
        </w:rPr>
        <w:t>方面有</w:t>
      </w:r>
      <w:r w:rsidR="004B6C57">
        <w:rPr>
          <w:rFonts w:ascii="宋体" w:hAnsi="宋体" w:hint="eastAsia"/>
          <w:szCs w:val="21"/>
          <w:lang w:eastAsia="zh-CN"/>
        </w:rPr>
        <w:t>很大意义</w:t>
      </w:r>
      <w:r w:rsidR="004B6C57">
        <w:rPr>
          <w:rFonts w:ascii="宋体" w:hAnsi="宋体"/>
          <w:szCs w:val="21"/>
          <w:lang w:eastAsia="zh-CN"/>
        </w:rPr>
        <w:t>。</w:t>
      </w:r>
    </w:p>
    <w:p w:rsidR="004B6C57" w:rsidRDefault="004B6C57" w:rsidP="004B6C57">
      <w:pPr>
        <w:ind w:firstLineChars="200" w:firstLine="480"/>
        <w:rPr>
          <w:rFonts w:ascii="宋体" w:hAnsi="宋体"/>
          <w:szCs w:val="21"/>
          <w:lang w:eastAsia="zh-CN"/>
        </w:rPr>
      </w:pPr>
      <w:r>
        <w:rPr>
          <w:rFonts w:ascii="宋体" w:hAnsi="宋体" w:hint="eastAsia"/>
          <w:szCs w:val="21"/>
          <w:lang w:eastAsia="zh-CN"/>
        </w:rPr>
        <w:tab/>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lang w:eastAsia="zh-CN"/>
        </w:rPr>
        <w:t>目前</w:t>
      </w:r>
      <w:r w:rsidR="009B1DDF">
        <w:rPr>
          <w:rFonts w:ascii="宋体" w:hAnsi="宋体"/>
          <w:szCs w:val="21"/>
          <w:lang w:eastAsia="zh-CN"/>
        </w:rPr>
        <w:t>现有的</w:t>
      </w:r>
      <w:r w:rsidR="009B1DDF">
        <w:rPr>
          <w:rFonts w:ascii="宋体" w:hAnsi="宋体" w:hint="eastAsia"/>
          <w:szCs w:val="21"/>
          <w:lang w:eastAsia="zh-CN"/>
        </w:rPr>
        <w:t>，</w:t>
      </w:r>
      <w:r w:rsidRPr="004D004E">
        <w:rPr>
          <w:rFonts w:ascii="宋体" w:hAnsi="宋体" w:hint="eastAsia"/>
          <w:szCs w:val="21"/>
          <w:lang w:eastAsia="zh-CN"/>
        </w:rPr>
        <w:t>对个人进行“四季型人</w:t>
      </w:r>
      <w:r w:rsidR="009B1DDF">
        <w:rPr>
          <w:rFonts w:ascii="宋体" w:hAnsi="宋体" w:hint="eastAsia"/>
          <w:szCs w:val="21"/>
          <w:lang w:eastAsia="zh-CN"/>
        </w:rPr>
        <w:t>”判断的</w:t>
      </w:r>
      <w:r w:rsidR="009B1DDF">
        <w:rPr>
          <w:rFonts w:ascii="宋体" w:hAnsi="宋体"/>
          <w:szCs w:val="21"/>
          <w:lang w:eastAsia="zh-CN"/>
        </w:rPr>
        <w:t>方法</w:t>
      </w:r>
      <w:r w:rsidRPr="004D004E">
        <w:rPr>
          <w:rFonts w:ascii="宋体" w:hAnsi="宋体" w:hint="eastAsia"/>
          <w:szCs w:val="21"/>
          <w:lang w:eastAsia="zh-CN"/>
        </w:rPr>
        <w:t>主要</w:t>
      </w:r>
      <w:r w:rsidR="009B1DDF">
        <w:rPr>
          <w:rFonts w:ascii="宋体" w:hAnsi="宋体"/>
          <w:szCs w:val="21"/>
          <w:lang w:eastAsia="zh-CN"/>
        </w:rPr>
        <w:t>是</w:t>
      </w:r>
      <w:r w:rsidRPr="004D004E">
        <w:rPr>
          <w:rFonts w:ascii="宋体" w:hAnsi="宋体" w:hint="eastAsia"/>
          <w:szCs w:val="21"/>
          <w:lang w:eastAsia="zh-CN"/>
        </w:rPr>
        <w:t>由专业的色彩顾问通过观察分析个人的</w:t>
      </w:r>
      <w:proofErr w:type="gramStart"/>
      <w:r w:rsidRPr="004D004E">
        <w:rPr>
          <w:rFonts w:ascii="宋体" w:hAnsi="宋体" w:hint="eastAsia"/>
          <w:szCs w:val="21"/>
          <w:lang w:eastAsia="zh-CN"/>
        </w:rPr>
        <w:t>的</w:t>
      </w:r>
      <w:proofErr w:type="gramEnd"/>
      <w:r w:rsidRPr="004D004E">
        <w:rPr>
          <w:rFonts w:ascii="宋体" w:hAnsi="宋体" w:hint="eastAsia"/>
          <w:szCs w:val="21"/>
          <w:lang w:eastAsia="zh-CN"/>
        </w:rPr>
        <w:t>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而言较难给出最为准确的文字答案，而且判断结果强依赖于问卷的设计。因此，如何通过分析人物图像的特征进而自动检测判断“四季型人”，是一个具有理论研究意义和实际应用价值的课题。</w:t>
      </w:r>
    </w:p>
    <w:p w:rsidR="004B6C57" w:rsidRPr="00A1758C" w:rsidRDefault="004B6C57" w:rsidP="00A1758C">
      <w:pPr>
        <w:rPr>
          <w:lang w:eastAsia="zh-CN"/>
        </w:rPr>
      </w:pPr>
    </w:p>
    <w:p w:rsidR="00A1758C" w:rsidRDefault="00A1758C" w:rsidP="003E19BB">
      <w:pPr>
        <w:pStyle w:val="2"/>
        <w:rPr>
          <w:lang w:eastAsia="zh-CN"/>
        </w:rPr>
      </w:pPr>
    </w:p>
    <w:p w:rsidR="00856EE3" w:rsidRDefault="00856EE3" w:rsidP="003E19BB">
      <w:pPr>
        <w:pStyle w:val="2"/>
        <w:rPr>
          <w:lang w:eastAsia="zh-CN"/>
        </w:rPr>
      </w:pPr>
      <w:r>
        <w:rPr>
          <w:lang w:eastAsia="zh-CN"/>
        </w:rPr>
        <w:t xml:space="preserve">1.2 </w:t>
      </w:r>
      <w:r>
        <w:rPr>
          <w:rFonts w:hint="eastAsia"/>
          <w:lang w:eastAsia="zh-CN"/>
        </w:rPr>
        <w:t>国内外</w:t>
      </w:r>
      <w:r>
        <w:rPr>
          <w:lang w:eastAsia="zh-CN"/>
        </w:rPr>
        <w:t>研究</w:t>
      </w:r>
      <w:r>
        <w:rPr>
          <w:rFonts w:ascii="SimSun" w:eastAsia="SimSun" w:hAnsi="SimSun" w:cs="SimSun"/>
          <w:lang w:eastAsia="zh-CN"/>
        </w:rPr>
        <w:t>现</w:t>
      </w:r>
      <w:r>
        <w:rPr>
          <w:lang w:eastAsia="zh-CN"/>
        </w:rPr>
        <w:t>状</w:t>
      </w:r>
    </w:p>
    <w:p w:rsidR="003E611E" w:rsidRDefault="00856EE3" w:rsidP="003E19BB">
      <w:pPr>
        <w:pStyle w:val="2"/>
        <w:rPr>
          <w:lang w:eastAsia="zh-CN"/>
        </w:rPr>
      </w:pPr>
      <w:r>
        <w:rPr>
          <w:rFonts w:hint="eastAsia"/>
          <w:lang w:eastAsia="zh-CN"/>
        </w:rPr>
        <w:tab/>
      </w:r>
    </w:p>
    <w:p w:rsidR="003E611E" w:rsidRDefault="0076133A" w:rsidP="0076133A">
      <w:pPr>
        <w:ind w:firstLine="720"/>
        <w:rPr>
          <w:lang w:eastAsia="zh-CN"/>
        </w:rPr>
      </w:pPr>
      <w:r w:rsidRPr="0076133A">
        <w:rPr>
          <w:rFonts w:hint="eastAsia"/>
          <w:lang w:eastAsia="zh-CN"/>
        </w:rPr>
        <w:t>四季色彩理</w:t>
      </w:r>
      <w:r w:rsidRPr="0076133A">
        <w:rPr>
          <w:lang w:eastAsia="zh-CN"/>
        </w:rPr>
        <w:t>论</w:t>
      </w:r>
      <w:r w:rsidRPr="0076133A">
        <w:rPr>
          <w:rFonts w:hint="eastAsia"/>
          <w:lang w:eastAsia="zh-CN"/>
        </w:rPr>
        <w:t>最早是由色彩大</w:t>
      </w:r>
      <w:r w:rsidRPr="0076133A">
        <w:rPr>
          <w:lang w:eastAsia="zh-CN"/>
        </w:rPr>
        <w:t>师</w:t>
      </w:r>
      <w:r w:rsidRPr="0076133A">
        <w:rPr>
          <w:rFonts w:hint="eastAsia"/>
          <w:lang w:eastAsia="zh-CN"/>
        </w:rPr>
        <w:t>卡洛</w:t>
      </w:r>
      <w:r w:rsidRPr="0076133A">
        <w:rPr>
          <w:lang w:eastAsia="zh-CN"/>
        </w:rPr>
        <w:t>尔</w:t>
      </w:r>
      <w:r w:rsidRPr="0076133A">
        <w:rPr>
          <w:rFonts w:hint="eastAsia"/>
          <w:lang w:eastAsia="zh-CN"/>
        </w:rPr>
        <w:t>杰克</w:t>
      </w:r>
      <w:r w:rsidRPr="0076133A">
        <w:rPr>
          <w:lang w:eastAsia="zh-CN"/>
        </w:rPr>
        <w:t>逊</w:t>
      </w:r>
      <w:r w:rsidRPr="0076133A">
        <w:rPr>
          <w:rFonts w:hint="eastAsia"/>
          <w:lang w:eastAsia="zh-CN"/>
        </w:rPr>
        <w:t>提出，之后由佐藤泰子引入日本，</w:t>
      </w:r>
      <w:r>
        <w:rPr>
          <w:lang w:eastAsia="zh-CN"/>
        </w:rPr>
        <w:t>佐藤女士将其</w:t>
      </w:r>
      <w:r w:rsidRPr="0076133A">
        <w:rPr>
          <w:lang w:eastAsia="zh-CN"/>
        </w:rPr>
        <w:t>进</w:t>
      </w:r>
      <w:r w:rsidRPr="0076133A">
        <w:rPr>
          <w:rFonts w:hint="eastAsia"/>
          <w:lang w:eastAsia="zh-CN"/>
        </w:rPr>
        <w:t>行修改后</w:t>
      </w:r>
      <w:r>
        <w:rPr>
          <w:lang w:eastAsia="zh-CN"/>
        </w:rPr>
        <w:t>，</w:t>
      </w:r>
      <w:r w:rsidRPr="0076133A">
        <w:rPr>
          <w:rFonts w:hint="eastAsia"/>
          <w:lang w:eastAsia="zh-CN"/>
        </w:rPr>
        <w:t>形成了适合</w:t>
      </w:r>
      <w:r w:rsidRPr="0076133A">
        <w:rPr>
          <w:lang w:eastAsia="zh-CN"/>
        </w:rPr>
        <w:t>亚</w:t>
      </w:r>
      <w:r w:rsidRPr="0076133A">
        <w:rPr>
          <w:rFonts w:hint="eastAsia"/>
          <w:lang w:eastAsia="zh-CN"/>
        </w:rPr>
        <w:t>洲人的色彩体系。</w:t>
      </w:r>
      <w:r w:rsidRPr="0076133A">
        <w:rPr>
          <w:rFonts w:hint="eastAsia"/>
          <w:lang w:eastAsia="zh-CN"/>
        </w:rPr>
        <w:t>1998</w:t>
      </w:r>
      <w:r w:rsidRPr="0076133A">
        <w:rPr>
          <w:rFonts w:hint="eastAsia"/>
          <w:lang w:eastAsia="zh-CN"/>
        </w:rPr>
        <w:t>年，</w:t>
      </w:r>
      <w:r w:rsidRPr="0076133A">
        <w:rPr>
          <w:lang w:eastAsia="zh-CN"/>
        </w:rPr>
        <w:t>该</w:t>
      </w:r>
      <w:r w:rsidRPr="0076133A">
        <w:rPr>
          <w:rFonts w:hint="eastAsia"/>
          <w:lang w:eastAsia="zh-CN"/>
        </w:rPr>
        <w:t>体系由</w:t>
      </w:r>
      <w:r>
        <w:rPr>
          <w:lang w:eastAsia="zh-CN"/>
        </w:rPr>
        <w:t>有着</w:t>
      </w:r>
      <w:r w:rsidRPr="0076133A">
        <w:rPr>
          <w:rFonts w:hint="eastAsia"/>
          <w:lang w:eastAsia="zh-CN"/>
        </w:rPr>
        <w:t>“中国色彩第一人”</w:t>
      </w:r>
      <w:r>
        <w:rPr>
          <w:lang w:eastAsia="zh-CN"/>
        </w:rPr>
        <w:t>称号的色彩学家</w:t>
      </w:r>
      <w:r>
        <w:rPr>
          <w:rFonts w:hint="eastAsia"/>
          <w:lang w:eastAsia="zh-CN"/>
        </w:rPr>
        <w:t>于西蔓女士引入中国，同样</w:t>
      </w:r>
      <w:r>
        <w:rPr>
          <w:lang w:eastAsia="zh-CN"/>
        </w:rPr>
        <w:t>，</w:t>
      </w:r>
      <w:r>
        <w:rPr>
          <w:rFonts w:hint="eastAsia"/>
          <w:lang w:eastAsia="zh-CN"/>
        </w:rPr>
        <w:t>于</w:t>
      </w:r>
      <w:r>
        <w:rPr>
          <w:lang w:eastAsia="zh-CN"/>
        </w:rPr>
        <w:t>女士也将</w:t>
      </w:r>
      <w:proofErr w:type="gramStart"/>
      <w:r>
        <w:rPr>
          <w:lang w:eastAsia="zh-CN"/>
        </w:rPr>
        <w:t>此色彩</w:t>
      </w:r>
      <w:proofErr w:type="gramEnd"/>
      <w:r>
        <w:rPr>
          <w:lang w:eastAsia="zh-CN"/>
        </w:rPr>
        <w:t>理论</w:t>
      </w:r>
      <w:r w:rsidR="00A23107">
        <w:rPr>
          <w:lang w:eastAsia="zh-CN"/>
        </w:rPr>
        <w:t>针对中国人的皮肤色彩特征进行了改造，</w:t>
      </w:r>
      <w:r w:rsidR="00A23107">
        <w:rPr>
          <w:rFonts w:hint="eastAsia"/>
          <w:lang w:eastAsia="zh-CN"/>
        </w:rPr>
        <w:t>于</w:t>
      </w:r>
      <w:r w:rsidR="00A23107">
        <w:rPr>
          <w:lang w:eastAsia="zh-CN"/>
        </w:rPr>
        <w:t>女士的工作</w:t>
      </w:r>
      <w:r w:rsidRPr="0076133A">
        <w:rPr>
          <w:rFonts w:hint="eastAsia"/>
          <w:lang w:eastAsia="zh-CN"/>
        </w:rPr>
        <w:t>开</w:t>
      </w:r>
      <w:r w:rsidRPr="0076133A">
        <w:rPr>
          <w:lang w:eastAsia="zh-CN"/>
        </w:rPr>
        <w:t>创</w:t>
      </w:r>
      <w:r w:rsidRPr="0076133A">
        <w:rPr>
          <w:rFonts w:hint="eastAsia"/>
          <w:lang w:eastAsia="zh-CN"/>
        </w:rPr>
        <w:t>了中国色彩咨</w:t>
      </w:r>
      <w:r w:rsidRPr="0076133A">
        <w:rPr>
          <w:lang w:eastAsia="zh-CN"/>
        </w:rPr>
        <w:t>询业</w:t>
      </w:r>
      <w:r w:rsidRPr="0076133A">
        <w:rPr>
          <w:rFonts w:hint="eastAsia"/>
          <w:lang w:eastAsia="zh-CN"/>
        </w:rPr>
        <w:t>的先河，引爆了中国的色彩革命。目前“四季色彩理</w:t>
      </w:r>
      <w:r w:rsidRPr="0076133A">
        <w:rPr>
          <w:lang w:eastAsia="zh-CN"/>
        </w:rPr>
        <w:t>论</w:t>
      </w:r>
      <w:r w:rsidRPr="0076133A">
        <w:rPr>
          <w:rFonts w:hint="eastAsia"/>
          <w:lang w:eastAsia="zh-CN"/>
        </w:rPr>
        <w:t>”</w:t>
      </w:r>
      <w:r w:rsidRPr="0076133A">
        <w:rPr>
          <w:lang w:eastAsia="zh-CN"/>
        </w:rPr>
        <w:t>给</w:t>
      </w:r>
      <w:r w:rsidRPr="0076133A">
        <w:rPr>
          <w:rFonts w:hint="eastAsia"/>
          <w:lang w:eastAsia="zh-CN"/>
        </w:rPr>
        <w:t>世界各国女性的着装</w:t>
      </w:r>
      <w:r w:rsidRPr="0076133A">
        <w:rPr>
          <w:lang w:eastAsia="zh-CN"/>
        </w:rPr>
        <w:t>带</w:t>
      </w:r>
      <w:r w:rsidRPr="0076133A">
        <w:rPr>
          <w:rFonts w:hint="eastAsia"/>
          <w:lang w:eastAsia="zh-CN"/>
        </w:rPr>
        <w:t>来巨大的影响，同</w:t>
      </w:r>
      <w:r w:rsidRPr="0076133A">
        <w:rPr>
          <w:lang w:eastAsia="zh-CN"/>
        </w:rPr>
        <w:t>时</w:t>
      </w:r>
      <w:r w:rsidRPr="0076133A">
        <w:rPr>
          <w:rFonts w:hint="eastAsia"/>
          <w:lang w:eastAsia="zh-CN"/>
        </w:rPr>
        <w:t>也引</w:t>
      </w:r>
      <w:r w:rsidRPr="0076133A">
        <w:rPr>
          <w:lang w:eastAsia="zh-CN"/>
        </w:rPr>
        <w:t>发</w:t>
      </w:r>
      <w:r w:rsidRPr="0076133A">
        <w:rPr>
          <w:rFonts w:hint="eastAsia"/>
          <w:lang w:eastAsia="zh-CN"/>
        </w:rPr>
        <w:t>了各行各</w:t>
      </w:r>
      <w:r w:rsidRPr="0076133A">
        <w:rPr>
          <w:lang w:eastAsia="zh-CN"/>
        </w:rPr>
        <w:t>业</w:t>
      </w:r>
      <w:r w:rsidRPr="0076133A">
        <w:rPr>
          <w:rFonts w:hint="eastAsia"/>
          <w:lang w:eastAsia="zh-CN"/>
        </w:rPr>
        <w:t>在色彩</w:t>
      </w:r>
      <w:r w:rsidRPr="0076133A">
        <w:rPr>
          <w:lang w:eastAsia="zh-CN"/>
        </w:rPr>
        <w:t>应</w:t>
      </w:r>
      <w:r w:rsidRPr="0076133A">
        <w:rPr>
          <w:rFonts w:hint="eastAsia"/>
          <w:lang w:eastAsia="zh-CN"/>
        </w:rPr>
        <w:t>用技</w:t>
      </w:r>
      <w:r w:rsidRPr="0076133A">
        <w:rPr>
          <w:lang w:eastAsia="zh-CN"/>
        </w:rPr>
        <w:t>术</w:t>
      </w:r>
      <w:r w:rsidRPr="0076133A">
        <w:rPr>
          <w:rFonts w:hint="eastAsia"/>
          <w:lang w:eastAsia="zh-CN"/>
        </w:rPr>
        <w:t>方面的巨大</w:t>
      </w:r>
      <w:r w:rsidRPr="0076133A">
        <w:rPr>
          <w:lang w:eastAsia="zh-CN"/>
        </w:rPr>
        <w:t>进</w:t>
      </w:r>
      <w:r w:rsidRPr="0076133A">
        <w:rPr>
          <w:rFonts w:hint="eastAsia"/>
          <w:lang w:eastAsia="zh-CN"/>
        </w:rPr>
        <w:t>步。</w:t>
      </w:r>
    </w:p>
    <w:p w:rsidR="00A23107" w:rsidRDefault="00A23107" w:rsidP="00A26E4D">
      <w:pPr>
        <w:ind w:firstLine="720"/>
        <w:rPr>
          <w:rFonts w:ascii="宋体" w:hAnsi="宋体"/>
          <w:szCs w:val="21"/>
          <w:lang w:eastAsia="zh-CN"/>
        </w:rPr>
      </w:pPr>
      <w:r>
        <w:rPr>
          <w:rFonts w:ascii="宋体" w:hAnsi="宋体"/>
          <w:szCs w:val="21"/>
          <w:lang w:eastAsia="zh-CN"/>
        </w:rPr>
        <w:t>“四季型人”是指将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r>
        <w:rPr>
          <w:rFonts w:ascii="宋体" w:hAnsi="宋体" w:hint="eastAsia"/>
          <w:szCs w:val="21"/>
          <w:lang w:eastAsia="zh-CN"/>
        </w:rPr>
        <w:t>如同</w:t>
      </w:r>
      <w:r>
        <w:rPr>
          <w:rFonts w:ascii="宋体" w:hAnsi="宋体"/>
          <w:szCs w:val="21"/>
          <w:lang w:eastAsia="zh-CN"/>
        </w:rPr>
        <w:t>四种季节给人带来的主观感受。国内外目前对于人物的季节类型</w:t>
      </w:r>
      <w:r>
        <w:rPr>
          <w:rFonts w:ascii="宋体" w:hAnsi="宋体" w:hint="eastAsia"/>
          <w:szCs w:val="21"/>
          <w:lang w:eastAsia="zh-CN"/>
        </w:rPr>
        <w:t>判断</w:t>
      </w:r>
      <w:r>
        <w:rPr>
          <w:rFonts w:ascii="宋体" w:hAnsi="宋体"/>
          <w:szCs w:val="21"/>
          <w:lang w:eastAsia="zh-CN"/>
        </w:rPr>
        <w:t>的</w:t>
      </w:r>
      <w:r>
        <w:rPr>
          <w:rFonts w:ascii="宋体" w:hAnsi="宋体" w:hint="eastAsia"/>
          <w:szCs w:val="21"/>
          <w:lang w:eastAsia="zh-CN"/>
        </w:rPr>
        <w:t>研究</w:t>
      </w:r>
      <w:r>
        <w:rPr>
          <w:rFonts w:ascii="宋体" w:hAnsi="宋体"/>
          <w:szCs w:val="21"/>
          <w:lang w:eastAsia="zh-CN"/>
        </w:rPr>
        <w:t>较少，</w:t>
      </w:r>
      <w:r w:rsidR="00A26E4D">
        <w:rPr>
          <w:rFonts w:ascii="宋体" w:hAnsi="宋体" w:hint="eastAsia"/>
          <w:szCs w:val="21"/>
          <w:lang w:eastAsia="zh-CN"/>
        </w:rPr>
        <w:t>四季色彩理论</w:t>
      </w:r>
      <w:r w:rsidR="00A26E4D">
        <w:rPr>
          <w:rFonts w:ascii="宋体" w:hAnsi="宋体"/>
          <w:szCs w:val="21"/>
          <w:lang w:eastAsia="zh-CN"/>
        </w:rPr>
        <w:t>创始人C</w:t>
      </w:r>
      <w:r w:rsidR="00A26E4D">
        <w:rPr>
          <w:rFonts w:ascii="宋体" w:hAnsi="宋体" w:hint="eastAsia"/>
          <w:szCs w:val="21"/>
          <w:lang w:eastAsia="zh-CN"/>
        </w:rPr>
        <w:t>arole</w:t>
      </w:r>
      <w:r w:rsidR="00A26E4D">
        <w:rPr>
          <w:rFonts w:ascii="宋体" w:hAnsi="宋体"/>
          <w:szCs w:val="21"/>
          <w:lang w:eastAsia="zh-CN"/>
        </w:rPr>
        <w:t xml:space="preserve"> J</w:t>
      </w:r>
      <w:r w:rsidR="00A26E4D">
        <w:rPr>
          <w:rFonts w:ascii="宋体" w:hAnsi="宋体" w:hint="eastAsia"/>
          <w:szCs w:val="21"/>
          <w:lang w:eastAsia="zh-CN"/>
        </w:rPr>
        <w:t>ackson</w:t>
      </w:r>
      <w:r w:rsidR="00A26E4D">
        <w:rPr>
          <w:rFonts w:ascii="宋体" w:hAnsi="宋体"/>
          <w:szCs w:val="21"/>
          <w:lang w:eastAsia="zh-CN"/>
        </w:rPr>
        <w:t>在她的著作《C</w:t>
      </w:r>
      <w:r w:rsidR="00A26E4D">
        <w:rPr>
          <w:rFonts w:ascii="宋体" w:hAnsi="宋体" w:hint="eastAsia"/>
          <w:szCs w:val="21"/>
          <w:lang w:eastAsia="zh-CN"/>
        </w:rPr>
        <w:t>olor</w:t>
      </w:r>
      <w:r w:rsidR="00A26E4D">
        <w:rPr>
          <w:rFonts w:ascii="宋体" w:hAnsi="宋体"/>
          <w:szCs w:val="21"/>
          <w:lang w:eastAsia="zh-CN"/>
        </w:rPr>
        <w:t xml:space="preserve"> M</w:t>
      </w:r>
      <w:r w:rsidR="00A26E4D">
        <w:rPr>
          <w:rFonts w:ascii="宋体" w:hAnsi="宋体" w:hint="eastAsia"/>
          <w:szCs w:val="21"/>
          <w:lang w:eastAsia="zh-CN"/>
        </w:rPr>
        <w:t>e</w:t>
      </w:r>
      <w:r w:rsidR="00A26E4D">
        <w:rPr>
          <w:rFonts w:ascii="宋体" w:hAnsi="宋体"/>
          <w:szCs w:val="21"/>
          <w:lang w:eastAsia="zh-CN"/>
        </w:rPr>
        <w:t xml:space="preserve"> B</w:t>
      </w:r>
      <w:r w:rsidR="00A26E4D">
        <w:rPr>
          <w:rFonts w:ascii="宋体" w:hAnsi="宋体" w:hint="eastAsia"/>
          <w:szCs w:val="21"/>
          <w:lang w:eastAsia="zh-CN"/>
        </w:rPr>
        <w:t>eautiful</w:t>
      </w:r>
      <w:r w:rsidR="004F7E1E">
        <w:rPr>
          <w:rFonts w:ascii="宋体" w:hAnsi="宋体"/>
          <w:szCs w:val="21"/>
          <w:lang w:eastAsia="zh-CN"/>
        </w:rPr>
        <w:t>》</w:t>
      </w:r>
      <w:r w:rsidR="00A26E4D">
        <w:rPr>
          <w:rFonts w:ascii="宋体" w:hAnsi="宋体"/>
          <w:szCs w:val="21"/>
          <w:lang w:eastAsia="zh-CN"/>
        </w:rPr>
        <w:t>中指出</w:t>
      </w:r>
      <w:r w:rsidR="00A26E4D">
        <w:rPr>
          <w:rFonts w:ascii="宋体" w:hAnsi="宋体" w:hint="eastAsia"/>
          <w:szCs w:val="21"/>
          <w:lang w:eastAsia="zh-CN"/>
        </w:rPr>
        <w:t>了区分</w:t>
      </w:r>
      <w:r w:rsidR="00A26E4D">
        <w:rPr>
          <w:rFonts w:ascii="宋体" w:hAnsi="宋体"/>
          <w:szCs w:val="21"/>
          <w:lang w:eastAsia="zh-CN"/>
        </w:rPr>
        <w:t>人物所属季节类型的方法以及不同季节</w:t>
      </w:r>
      <w:r w:rsidR="00A26E4D">
        <w:rPr>
          <w:rFonts w:ascii="宋体" w:hAnsi="宋体" w:hint="eastAsia"/>
          <w:szCs w:val="21"/>
          <w:lang w:eastAsia="zh-CN"/>
        </w:rPr>
        <w:t>的</w:t>
      </w:r>
      <w:r w:rsidR="00A26E4D">
        <w:rPr>
          <w:rFonts w:ascii="宋体" w:hAnsi="宋体"/>
          <w:szCs w:val="21"/>
          <w:lang w:eastAsia="zh-CN"/>
        </w:rPr>
        <w:t>人</w:t>
      </w:r>
      <w:r w:rsidR="00A26E4D">
        <w:rPr>
          <w:rFonts w:ascii="宋体" w:hAnsi="宋体" w:hint="eastAsia"/>
          <w:szCs w:val="21"/>
          <w:lang w:eastAsia="zh-CN"/>
        </w:rPr>
        <w:t>适用</w:t>
      </w:r>
      <w:r w:rsidR="00A26E4D">
        <w:rPr>
          <w:rFonts w:ascii="宋体" w:hAnsi="宋体"/>
          <w:szCs w:val="21"/>
          <w:lang w:eastAsia="zh-CN"/>
        </w:rPr>
        <w:t>的妆容和发型。但是，</w:t>
      </w:r>
      <w:r w:rsidR="00A26E4D">
        <w:rPr>
          <w:rFonts w:ascii="宋体" w:hAnsi="宋体" w:hint="eastAsia"/>
          <w:szCs w:val="21"/>
          <w:lang w:eastAsia="zh-CN"/>
        </w:rPr>
        <w:t>国内外</w:t>
      </w:r>
      <w:r w:rsidRPr="004D004E">
        <w:rPr>
          <w:rFonts w:ascii="宋体" w:hAnsi="宋体" w:hint="eastAsia"/>
          <w:szCs w:val="21"/>
          <w:lang w:eastAsia="zh-CN"/>
        </w:rPr>
        <w:t>目前在对个人进行“四季型人”判断时</w:t>
      </w:r>
      <w:r w:rsidR="00A26E4D">
        <w:rPr>
          <w:rFonts w:ascii="宋体" w:hAnsi="宋体"/>
          <w:szCs w:val="21"/>
          <w:lang w:eastAsia="zh-CN"/>
        </w:rPr>
        <w:t>依然是</w:t>
      </w:r>
      <w:r w:rsidRPr="004D004E">
        <w:rPr>
          <w:rFonts w:ascii="宋体" w:hAnsi="宋体" w:hint="eastAsia"/>
          <w:szCs w:val="21"/>
          <w:lang w:eastAsia="zh-CN"/>
        </w:rPr>
        <w:t>主要由专业的色彩顾问通过观察分析个人的</w:t>
      </w:r>
      <w:proofErr w:type="gramStart"/>
      <w:r w:rsidRPr="004D004E">
        <w:rPr>
          <w:rFonts w:ascii="宋体" w:hAnsi="宋体" w:hint="eastAsia"/>
          <w:szCs w:val="21"/>
          <w:lang w:eastAsia="zh-CN"/>
        </w:rPr>
        <w:t>的</w:t>
      </w:r>
      <w:proofErr w:type="gramEnd"/>
      <w:r w:rsidRPr="004D004E">
        <w:rPr>
          <w:rFonts w:ascii="宋体" w:hAnsi="宋体" w:hint="eastAsia"/>
          <w:szCs w:val="21"/>
          <w:lang w:eastAsia="zh-CN"/>
        </w:rPr>
        <w:t>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w:t>
      </w:r>
      <w:r w:rsidR="00A26E4D">
        <w:rPr>
          <w:rFonts w:ascii="宋体" w:hAnsi="宋体" w:hint="eastAsia"/>
          <w:szCs w:val="21"/>
          <w:lang w:eastAsia="zh-CN"/>
        </w:rPr>
        <w:t>而言较难给出最为准确的文字答案，而且判断结果强依赖于问卷的设计。</w:t>
      </w:r>
    </w:p>
    <w:p w:rsidR="00A26E4D" w:rsidRPr="00F407E2" w:rsidRDefault="00A26E4D" w:rsidP="00F407E2">
      <w:pPr>
        <w:wordWrap w:val="0"/>
        <w:ind w:firstLine="720"/>
        <w:rPr>
          <w:rFonts w:ascii="宋体" w:hAnsi="宋体"/>
          <w:szCs w:val="21"/>
          <w:lang w:eastAsia="zh-CN"/>
        </w:rPr>
      </w:pPr>
      <w:commentRangeStart w:id="6"/>
      <w:r>
        <w:rPr>
          <w:rFonts w:ascii="宋体" w:hAnsi="宋体" w:hint="eastAsia"/>
          <w:szCs w:val="21"/>
          <w:lang w:eastAsia="zh-CN"/>
        </w:rPr>
        <w:t>在根据</w:t>
      </w:r>
      <w:r>
        <w:rPr>
          <w:rFonts w:ascii="宋体" w:hAnsi="宋体"/>
          <w:szCs w:val="21"/>
          <w:lang w:eastAsia="zh-CN"/>
        </w:rPr>
        <w:t>四季色彩理论对人物</w:t>
      </w:r>
      <w:r w:rsidR="00F407E2">
        <w:rPr>
          <w:rFonts w:ascii="宋体" w:hAnsi="宋体" w:hint="eastAsia"/>
          <w:szCs w:val="21"/>
          <w:lang w:eastAsia="zh-CN"/>
        </w:rPr>
        <w:t>的</w:t>
      </w:r>
      <w:r w:rsidR="00F407E2">
        <w:rPr>
          <w:rFonts w:ascii="宋体" w:hAnsi="宋体"/>
          <w:szCs w:val="21"/>
          <w:lang w:eastAsia="zh-CN"/>
        </w:rPr>
        <w:t>妆容</w:t>
      </w:r>
      <w:r w:rsidR="00F407E2">
        <w:rPr>
          <w:rFonts w:ascii="宋体" w:hAnsi="宋体" w:hint="eastAsia"/>
          <w:szCs w:val="21"/>
          <w:lang w:eastAsia="zh-CN"/>
        </w:rPr>
        <w:t>及服饰</w:t>
      </w:r>
      <w:r w:rsidR="00F407E2">
        <w:rPr>
          <w:rFonts w:ascii="宋体" w:hAnsi="宋体"/>
          <w:szCs w:val="21"/>
          <w:lang w:eastAsia="zh-CN"/>
        </w:rPr>
        <w:t>进行指导方面，刘娟</w:t>
      </w:r>
      <w:r w:rsidR="004F7E1E" w:rsidRPr="00D64950">
        <w:rPr>
          <w:rFonts w:ascii="宋体" w:hAnsi="宋体"/>
          <w:szCs w:val="21"/>
          <w:vertAlign w:val="superscript"/>
          <w:lang w:eastAsia="zh-CN"/>
        </w:rPr>
        <w:t>[2]</w:t>
      </w:r>
      <w:r w:rsidR="00F407E2">
        <w:rPr>
          <w:rFonts w:ascii="宋体" w:hAnsi="宋体"/>
          <w:szCs w:val="21"/>
          <w:lang w:eastAsia="zh-CN"/>
        </w:rPr>
        <w:t>、</w:t>
      </w:r>
      <w:r w:rsidR="00F407E2">
        <w:rPr>
          <w:rFonts w:ascii="宋体" w:hAnsi="宋体" w:hint="eastAsia"/>
          <w:szCs w:val="21"/>
          <w:lang w:eastAsia="zh-CN"/>
        </w:rPr>
        <w:t>肖</w:t>
      </w:r>
      <w:r w:rsidR="00F407E2">
        <w:rPr>
          <w:rFonts w:ascii="宋体" w:hAnsi="宋体"/>
          <w:szCs w:val="21"/>
          <w:lang w:eastAsia="zh-CN"/>
        </w:rPr>
        <w:t>慧</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3</w:t>
      </w:r>
      <w:r w:rsidR="00F407E2" w:rsidRPr="00D64950">
        <w:rPr>
          <w:rFonts w:ascii="宋体" w:hAnsi="宋体"/>
          <w:szCs w:val="21"/>
          <w:vertAlign w:val="superscript"/>
          <w:lang w:eastAsia="zh-CN"/>
        </w:rPr>
        <w:t>]</w:t>
      </w:r>
      <w:r w:rsidR="00F407E2">
        <w:rPr>
          <w:rFonts w:ascii="宋体" w:hAnsi="宋体"/>
          <w:szCs w:val="21"/>
          <w:lang w:eastAsia="zh-CN"/>
        </w:rPr>
        <w:t>、</w:t>
      </w:r>
      <w:r w:rsidR="00F407E2">
        <w:rPr>
          <w:rFonts w:ascii="宋体" w:hAnsi="宋体" w:hint="eastAsia"/>
          <w:szCs w:val="21"/>
          <w:lang w:eastAsia="zh-CN"/>
        </w:rPr>
        <w:t>张雅</w:t>
      </w:r>
      <w:r w:rsidR="00F407E2">
        <w:rPr>
          <w:rFonts w:ascii="宋体" w:hAnsi="宋体"/>
          <w:szCs w:val="21"/>
          <w:lang w:eastAsia="zh-CN"/>
        </w:rPr>
        <w:t>娜</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4]</w:t>
      </w:r>
      <w:r w:rsidR="00F407E2">
        <w:rPr>
          <w:rFonts w:ascii="宋体" w:hAnsi="宋体" w:hint="eastAsia"/>
          <w:szCs w:val="21"/>
          <w:lang w:eastAsia="zh-CN"/>
        </w:rPr>
        <w:t>等人</w:t>
      </w:r>
      <w:r w:rsidR="00F407E2">
        <w:rPr>
          <w:rFonts w:ascii="宋体" w:hAnsi="宋体"/>
          <w:szCs w:val="21"/>
          <w:lang w:eastAsia="zh-CN"/>
        </w:rPr>
        <w:t>的研究提出了着装色彩在四季色彩中的搭配、</w:t>
      </w:r>
      <w:r w:rsidR="00F407E2">
        <w:rPr>
          <w:rFonts w:ascii="宋体" w:hAnsi="宋体" w:hint="eastAsia"/>
          <w:szCs w:val="21"/>
          <w:lang w:eastAsia="zh-CN"/>
        </w:rPr>
        <w:t>妆容</w:t>
      </w:r>
      <w:r w:rsidR="00F407E2">
        <w:rPr>
          <w:rFonts w:ascii="宋体" w:hAnsi="宋体"/>
          <w:szCs w:val="21"/>
          <w:lang w:eastAsia="zh-CN"/>
        </w:rPr>
        <w:t>和服装色彩在人物</w:t>
      </w:r>
      <w:r w:rsidR="00F407E2">
        <w:rPr>
          <w:rFonts w:ascii="宋体" w:hAnsi="宋体" w:hint="eastAsia"/>
          <w:szCs w:val="21"/>
          <w:lang w:eastAsia="zh-CN"/>
        </w:rPr>
        <w:t>形象设计</w:t>
      </w:r>
      <w:r w:rsidR="00F407E2">
        <w:rPr>
          <w:rFonts w:ascii="宋体" w:hAnsi="宋体"/>
          <w:szCs w:val="21"/>
          <w:lang w:eastAsia="zh-CN"/>
        </w:rPr>
        <w:t>中的表现和应用的方法。</w:t>
      </w:r>
      <w:r w:rsidR="00F407E2">
        <w:rPr>
          <w:rFonts w:ascii="宋体" w:hAnsi="宋体" w:hint="eastAsia"/>
          <w:szCs w:val="21"/>
          <w:lang w:eastAsia="zh-CN"/>
        </w:rPr>
        <w:t>在</w:t>
      </w:r>
      <w:r w:rsidR="00F407E2">
        <w:rPr>
          <w:rFonts w:ascii="宋体" w:hAnsi="宋体"/>
          <w:szCs w:val="21"/>
          <w:lang w:eastAsia="zh-CN"/>
        </w:rPr>
        <w:t>四季色彩与计算机技术结合方面，王安琪</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5]</w:t>
      </w:r>
      <w:r w:rsidR="00F407E2">
        <w:rPr>
          <w:rFonts w:ascii="宋体" w:hAnsi="宋体" w:hint="eastAsia"/>
          <w:szCs w:val="21"/>
          <w:lang w:eastAsia="zh-CN"/>
        </w:rPr>
        <w:t>等人</w:t>
      </w:r>
      <w:r w:rsidR="00F407E2">
        <w:rPr>
          <w:rFonts w:ascii="宋体" w:hAnsi="宋体"/>
          <w:szCs w:val="21"/>
          <w:lang w:eastAsia="zh-CN"/>
        </w:rPr>
        <w:t>提出了基于图像内容的服装分类和推荐方法的研究，根据</w:t>
      </w:r>
      <w:r w:rsidR="00F407E2">
        <w:rPr>
          <w:rFonts w:ascii="宋体" w:hAnsi="宋体" w:hint="eastAsia"/>
          <w:szCs w:val="21"/>
          <w:lang w:eastAsia="zh-CN"/>
        </w:rPr>
        <w:t>已知</w:t>
      </w:r>
      <w:r w:rsidR="00F407E2">
        <w:rPr>
          <w:rFonts w:ascii="宋体" w:hAnsi="宋体"/>
          <w:szCs w:val="21"/>
          <w:lang w:eastAsia="zh-CN"/>
        </w:rPr>
        <w:t>的人物</w:t>
      </w:r>
      <w:r w:rsidR="00F407E2">
        <w:rPr>
          <w:rFonts w:ascii="宋体" w:hAnsi="宋体" w:hint="eastAsia"/>
          <w:szCs w:val="21"/>
          <w:lang w:eastAsia="zh-CN"/>
        </w:rPr>
        <w:t>季节类型自动推荐相应</w:t>
      </w:r>
      <w:r w:rsidR="00F407E2">
        <w:rPr>
          <w:rFonts w:ascii="宋体" w:hAnsi="宋体"/>
          <w:szCs w:val="21"/>
          <w:lang w:eastAsia="zh-CN"/>
        </w:rPr>
        <w:t>的服饰</w:t>
      </w:r>
      <w:r w:rsidR="00F62387">
        <w:rPr>
          <w:rFonts w:ascii="宋体" w:hAnsi="宋体"/>
          <w:szCs w:val="21"/>
          <w:lang w:eastAsia="zh-CN"/>
        </w:rPr>
        <w:t>。</w:t>
      </w:r>
      <w:commentRangeEnd w:id="6"/>
      <w:r w:rsidR="003F6E4F">
        <w:rPr>
          <w:rStyle w:val="ad"/>
          <w:rFonts w:ascii="宋体" w:hAnsi="宋体" w:cstheme="minorBidi"/>
        </w:rPr>
        <w:commentReference w:id="6"/>
      </w:r>
    </w:p>
    <w:p w:rsidR="00A23107" w:rsidRDefault="00A23107" w:rsidP="0076133A">
      <w:pPr>
        <w:ind w:firstLine="720"/>
        <w:rPr>
          <w:lang w:eastAsia="zh-CN"/>
        </w:rPr>
      </w:pPr>
    </w:p>
    <w:p w:rsidR="00856EE3" w:rsidRDefault="00856EE3" w:rsidP="003E19BB">
      <w:pPr>
        <w:pStyle w:val="2"/>
        <w:rPr>
          <w:lang w:eastAsia="zh-CN"/>
        </w:rPr>
      </w:pPr>
      <w:r>
        <w:rPr>
          <w:rFonts w:hint="eastAsia"/>
          <w:lang w:eastAsia="zh-CN"/>
        </w:rPr>
        <w:lastRenderedPageBreak/>
        <w:t xml:space="preserve">1.3 </w:t>
      </w:r>
      <w:r>
        <w:rPr>
          <w:rFonts w:hint="eastAsia"/>
          <w:lang w:eastAsia="zh-CN"/>
        </w:rPr>
        <w:t>本文</w:t>
      </w:r>
      <w:r>
        <w:rPr>
          <w:lang w:eastAsia="zh-CN"/>
        </w:rPr>
        <w:t>的主要工作</w:t>
      </w:r>
    </w:p>
    <w:p w:rsidR="00DF7786" w:rsidRDefault="00856EE3" w:rsidP="003E19BB">
      <w:pPr>
        <w:pStyle w:val="2"/>
        <w:rPr>
          <w:lang w:eastAsia="zh-CN"/>
        </w:rPr>
      </w:pPr>
      <w:r>
        <w:rPr>
          <w:rFonts w:hint="eastAsia"/>
          <w:lang w:eastAsia="zh-CN"/>
        </w:rPr>
        <w:tab/>
      </w:r>
    </w:p>
    <w:p w:rsidR="00DF7786" w:rsidRDefault="00D17A20" w:rsidP="00F5147C">
      <w:pPr>
        <w:ind w:firstLine="720"/>
        <w:rPr>
          <w:lang w:eastAsia="zh-CN"/>
        </w:rPr>
      </w:pPr>
      <w:r>
        <w:rPr>
          <w:lang w:eastAsia="zh-CN"/>
        </w:rPr>
        <w:t>本文将详细研究</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Pr>
          <w:rFonts w:hint="eastAsia"/>
          <w:lang w:eastAsia="zh-CN"/>
        </w:rPr>
        <w:t>主要分为</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sidR="00186D87">
        <w:rPr>
          <w:lang w:eastAsia="zh-CN"/>
        </w:rPr>
        <w:t>设计</w:t>
      </w:r>
      <w:r>
        <w:rPr>
          <w:lang w:eastAsia="zh-CN"/>
        </w:rPr>
        <w:t>实现</w:t>
      </w:r>
      <w:r w:rsidR="009B148A">
        <w:rPr>
          <w:lang w:eastAsia="zh-CN"/>
        </w:rPr>
        <w:t>、测试与评价</w:t>
      </w:r>
      <w:r w:rsidR="009B148A">
        <w:rPr>
          <w:rFonts w:hint="eastAsia"/>
          <w:lang w:eastAsia="zh-CN"/>
        </w:rPr>
        <w:t>五</w:t>
      </w:r>
      <w:r>
        <w:rPr>
          <w:lang w:eastAsia="zh-CN"/>
        </w:rPr>
        <w:t>个部分。</w:t>
      </w:r>
    </w:p>
    <w:p w:rsidR="00186D87" w:rsidRDefault="00D17A20" w:rsidP="00186D87">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w:t>
      </w:r>
      <w:r w:rsidR="00186D87">
        <w:rPr>
          <w:lang w:eastAsia="zh-CN"/>
        </w:rPr>
        <w:t>使用科学的数据集构建方法，</w:t>
      </w:r>
      <w:r>
        <w:rPr>
          <w:lang w:eastAsia="zh-CN"/>
        </w:rPr>
        <w:t>构建了</w:t>
      </w:r>
      <w:r w:rsidR="00186D87">
        <w:rPr>
          <w:lang w:eastAsia="zh-CN"/>
        </w:rPr>
        <w:t>根据四季色彩理论对人物进行分类的标准数据集。</w:t>
      </w:r>
    </w:p>
    <w:p w:rsidR="00186D87" w:rsidRDefault="00186D87" w:rsidP="00186D87">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提出了</w:t>
      </w:r>
      <w:r>
        <w:rPr>
          <w:rFonts w:hint="eastAsia"/>
          <w:lang w:eastAsia="zh-CN"/>
        </w:rPr>
        <w:t>将</w:t>
      </w:r>
      <w:r>
        <w:rPr>
          <w:lang w:eastAsia="zh-CN"/>
        </w:rPr>
        <w:t>人物分</w:t>
      </w:r>
      <w:r>
        <w:rPr>
          <w:rFonts w:hint="eastAsia"/>
          <w:lang w:eastAsia="zh-CN"/>
        </w:rPr>
        <w:t>出</w:t>
      </w:r>
      <w:r>
        <w:rPr>
          <w:lang w:eastAsia="zh-CN"/>
        </w:rPr>
        <w:t>季节类型的分类方法，</w:t>
      </w:r>
      <w:r>
        <w:rPr>
          <w:rFonts w:hint="eastAsia"/>
          <w:lang w:eastAsia="zh-CN"/>
        </w:rPr>
        <w:t>即</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rsidR="00186D87" w:rsidRDefault="00186D87" w:rsidP="00186D87">
      <w:pPr>
        <w:ind w:firstLine="720"/>
        <w:rPr>
          <w:lang w:eastAsia="zh-CN"/>
        </w:rPr>
      </w:pPr>
      <w:commentRangeStart w:id="7"/>
      <w:r>
        <w:rPr>
          <w:rFonts w:hint="eastAsia"/>
          <w:lang w:eastAsia="zh-CN"/>
        </w:rPr>
        <w:t>在</w:t>
      </w:r>
      <w:r>
        <w:rPr>
          <w:lang w:eastAsia="zh-CN"/>
        </w:rPr>
        <w:t>分类方法的应用中，</w:t>
      </w:r>
      <w:r>
        <w:rPr>
          <w:rFonts w:hint="eastAsia"/>
          <w:lang w:eastAsia="zh-CN"/>
        </w:rPr>
        <w:t>本文</w:t>
      </w:r>
      <w:r>
        <w:rPr>
          <w:lang w:eastAsia="zh-CN"/>
        </w:rPr>
        <w:t>展示了</w:t>
      </w:r>
      <w:r>
        <w:rPr>
          <w:rFonts w:hint="eastAsia"/>
          <w:lang w:eastAsia="zh-CN"/>
        </w:rPr>
        <w:t>分类方法</w:t>
      </w:r>
      <w:r>
        <w:rPr>
          <w:lang w:eastAsia="zh-CN"/>
        </w:rPr>
        <w:t>在四个面部关键区域的应用过程。</w:t>
      </w:r>
      <w:commentRangeEnd w:id="7"/>
      <w:r w:rsidR="003F6E4F">
        <w:rPr>
          <w:rStyle w:val="ad"/>
          <w:rFonts w:ascii="宋体" w:hAnsi="宋体" w:cstheme="minorBidi"/>
        </w:rPr>
        <w:commentReference w:id="7"/>
      </w:r>
    </w:p>
    <w:p w:rsidR="00186D87" w:rsidRDefault="00186D87" w:rsidP="00186D87">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w:t>
      </w:r>
      <w:r w:rsidR="00656824">
        <w:rPr>
          <w:lang w:eastAsia="zh-CN"/>
        </w:rPr>
        <w:t>用户</w:t>
      </w:r>
      <w:r w:rsidR="00656824">
        <w:rPr>
          <w:rFonts w:hint="eastAsia"/>
          <w:lang w:eastAsia="zh-CN"/>
        </w:rPr>
        <w:t>从</w:t>
      </w:r>
      <w:r w:rsidR="00656824">
        <w:rPr>
          <w:lang w:eastAsia="zh-CN"/>
        </w:rPr>
        <w:t>本地选择一张</w:t>
      </w:r>
      <w:r w:rsidR="00656824">
        <w:rPr>
          <w:rFonts w:hint="eastAsia"/>
          <w:lang w:eastAsia="zh-CN"/>
        </w:rPr>
        <w:t>正面</w:t>
      </w:r>
      <w:r w:rsidR="00656824">
        <w:rPr>
          <w:lang w:eastAsia="zh-CN"/>
        </w:rPr>
        <w:t>照片，系统</w:t>
      </w:r>
      <w:r w:rsidR="00656824">
        <w:rPr>
          <w:rFonts w:hint="eastAsia"/>
          <w:lang w:eastAsia="zh-CN"/>
        </w:rPr>
        <w:t>进行分析后向用户</w:t>
      </w:r>
      <w:r w:rsidR="00656824">
        <w:rPr>
          <w:lang w:eastAsia="zh-CN"/>
        </w:rPr>
        <w:t>展示对照片中人物</w:t>
      </w:r>
      <w:r w:rsidR="00656824">
        <w:rPr>
          <w:rFonts w:hint="eastAsia"/>
          <w:lang w:eastAsia="zh-CN"/>
        </w:rPr>
        <w:t>所属</w:t>
      </w:r>
      <w:r w:rsidR="00656824">
        <w:rPr>
          <w:lang w:eastAsia="zh-CN"/>
        </w:rPr>
        <w:t>季节类型的定性与定量判断结果。</w:t>
      </w:r>
    </w:p>
    <w:p w:rsidR="001A5D2D" w:rsidRDefault="001A5D2D" w:rsidP="00186D87">
      <w:pPr>
        <w:ind w:firstLine="720"/>
        <w:rPr>
          <w:lang w:eastAsia="zh-CN"/>
        </w:rPr>
      </w:pPr>
      <w:r>
        <w:rPr>
          <w:rFonts w:hint="eastAsia"/>
          <w:lang w:eastAsia="zh-CN"/>
        </w:rPr>
        <w:t>在</w:t>
      </w:r>
      <w:r>
        <w:rPr>
          <w:lang w:eastAsia="zh-CN"/>
        </w:rPr>
        <w:t>测试与</w:t>
      </w:r>
      <w:r>
        <w:rPr>
          <w:rFonts w:hint="eastAsia"/>
          <w:lang w:eastAsia="zh-CN"/>
        </w:rPr>
        <w:t>评价</w:t>
      </w:r>
      <w:r>
        <w:rPr>
          <w:lang w:eastAsia="zh-CN"/>
        </w:rPr>
        <w:t>中，</w:t>
      </w:r>
      <w:r>
        <w:rPr>
          <w:rFonts w:hint="eastAsia"/>
          <w:lang w:eastAsia="zh-CN"/>
        </w:rPr>
        <w:t>本文</w:t>
      </w:r>
      <w:r>
        <w:rPr>
          <w:lang w:eastAsia="zh-CN"/>
        </w:rPr>
        <w:t>对</w:t>
      </w:r>
      <w:r>
        <w:rPr>
          <w:lang w:eastAsia="zh-CN"/>
        </w:rPr>
        <w:t>“</w:t>
      </w:r>
      <w:r>
        <w:rPr>
          <w:lang w:eastAsia="zh-CN"/>
        </w:rPr>
        <w:t>四季型人</w:t>
      </w:r>
      <w:r>
        <w:rPr>
          <w:lang w:eastAsia="zh-CN"/>
        </w:rPr>
        <w:t>”</w:t>
      </w:r>
      <w:r>
        <w:rPr>
          <w:lang w:eastAsia="zh-CN"/>
        </w:rPr>
        <w:t>检测系统进行了测试，</w:t>
      </w:r>
      <w:r>
        <w:rPr>
          <w:rFonts w:hint="eastAsia"/>
          <w:lang w:eastAsia="zh-CN"/>
        </w:rPr>
        <w:t>测试</w:t>
      </w:r>
      <w:r>
        <w:rPr>
          <w:lang w:eastAsia="zh-CN"/>
        </w:rPr>
        <w:t>系统的</w:t>
      </w:r>
      <w:r>
        <w:rPr>
          <w:rFonts w:hint="eastAsia"/>
          <w:lang w:eastAsia="zh-CN"/>
        </w:rPr>
        <w:t>可行性</w:t>
      </w:r>
      <w:r>
        <w:rPr>
          <w:lang w:eastAsia="zh-CN"/>
        </w:rPr>
        <w:t>和</w:t>
      </w:r>
      <w:r w:rsidR="006A63A4">
        <w:rPr>
          <w:rFonts w:hint="eastAsia"/>
          <w:lang w:eastAsia="zh-CN"/>
        </w:rPr>
        <w:t>文章</w:t>
      </w:r>
      <w:r w:rsidR="006A63A4">
        <w:rPr>
          <w:lang w:eastAsia="zh-CN"/>
        </w:rPr>
        <w:t>提出的分类方法在数据集上的准确度。</w:t>
      </w:r>
      <w:r w:rsidR="006A63A4">
        <w:rPr>
          <w:rFonts w:hint="eastAsia"/>
          <w:lang w:eastAsia="zh-CN"/>
        </w:rPr>
        <w:t>对于</w:t>
      </w:r>
      <w:r w:rsidR="006A63A4">
        <w:rPr>
          <w:lang w:eastAsia="zh-CN"/>
        </w:rPr>
        <w:t>测试中发现的问题，</w:t>
      </w:r>
      <w:r w:rsidR="006A63A4">
        <w:rPr>
          <w:rFonts w:hint="eastAsia"/>
          <w:lang w:eastAsia="zh-CN"/>
        </w:rPr>
        <w:t>本文</w:t>
      </w:r>
      <w:r w:rsidR="006A63A4">
        <w:rPr>
          <w:lang w:eastAsia="zh-CN"/>
        </w:rPr>
        <w:t>进行了分析</w:t>
      </w:r>
      <w:r w:rsidR="006A63A4">
        <w:rPr>
          <w:rFonts w:hint="eastAsia"/>
          <w:lang w:eastAsia="zh-CN"/>
        </w:rPr>
        <w:t>与</w:t>
      </w:r>
      <w:r w:rsidR="006A63A4">
        <w:rPr>
          <w:lang w:eastAsia="zh-CN"/>
        </w:rPr>
        <w:t>评价，</w:t>
      </w:r>
      <w:r w:rsidR="006A63A4">
        <w:rPr>
          <w:rFonts w:hint="eastAsia"/>
          <w:lang w:eastAsia="zh-CN"/>
        </w:rPr>
        <w:t>并</w:t>
      </w:r>
      <w:r w:rsidR="006A63A4">
        <w:rPr>
          <w:lang w:eastAsia="zh-CN"/>
        </w:rPr>
        <w:t>提出了对应的改进措施。</w:t>
      </w:r>
    </w:p>
    <w:p w:rsidR="00186D87" w:rsidRDefault="00186D87" w:rsidP="00186D87">
      <w:pPr>
        <w:rPr>
          <w:lang w:eastAsia="zh-CN"/>
        </w:rPr>
      </w:pPr>
    </w:p>
    <w:p w:rsidR="00D17A20" w:rsidRPr="00D17A20" w:rsidRDefault="00D17A20" w:rsidP="00D17A20">
      <w:pPr>
        <w:rPr>
          <w:lang w:eastAsia="zh-CN"/>
        </w:rPr>
      </w:pPr>
    </w:p>
    <w:p w:rsidR="00DF7786" w:rsidRDefault="00DF7786" w:rsidP="003E19BB">
      <w:pPr>
        <w:pStyle w:val="2"/>
        <w:rPr>
          <w:lang w:eastAsia="zh-CN"/>
        </w:rPr>
      </w:pPr>
    </w:p>
    <w:p w:rsidR="00856EE3" w:rsidRDefault="00856EE3" w:rsidP="003E19BB">
      <w:pPr>
        <w:pStyle w:val="2"/>
        <w:rPr>
          <w:lang w:eastAsia="zh-CN"/>
        </w:rPr>
      </w:pPr>
      <w:r>
        <w:rPr>
          <w:rFonts w:hint="eastAsia"/>
          <w:lang w:eastAsia="zh-CN"/>
        </w:rPr>
        <w:t xml:space="preserve">1.4 </w:t>
      </w:r>
      <w:r>
        <w:rPr>
          <w:rFonts w:hint="eastAsia"/>
          <w:lang w:eastAsia="zh-CN"/>
        </w:rPr>
        <w:t>本文</w:t>
      </w:r>
      <w:r>
        <w:rPr>
          <w:lang w:eastAsia="zh-CN"/>
        </w:rPr>
        <w:t>的</w:t>
      </w:r>
      <w:r>
        <w:rPr>
          <w:rFonts w:ascii="SimSun" w:eastAsia="SimSun" w:hAnsi="SimSun" w:cs="SimSun"/>
          <w:lang w:eastAsia="zh-CN"/>
        </w:rPr>
        <w:t>组织结</w:t>
      </w:r>
      <w:r>
        <w:rPr>
          <w:lang w:eastAsia="zh-CN"/>
        </w:rPr>
        <w:t>构</w:t>
      </w:r>
    </w:p>
    <w:p w:rsidR="00856EE3" w:rsidRDefault="00856EE3" w:rsidP="00856EE3">
      <w:pPr>
        <w:rPr>
          <w:lang w:eastAsia="zh-CN"/>
        </w:rPr>
      </w:pPr>
      <w:r>
        <w:rPr>
          <w:rFonts w:hint="eastAsia"/>
          <w:lang w:eastAsia="zh-CN"/>
        </w:rPr>
        <w:tab/>
      </w:r>
    </w:p>
    <w:p w:rsidR="00856EE3" w:rsidRDefault="0007168B" w:rsidP="0007168B">
      <w:pPr>
        <w:ind w:firstLine="720"/>
        <w:rPr>
          <w:lang w:eastAsia="zh-CN"/>
        </w:rPr>
      </w:pPr>
      <w:r>
        <w:rPr>
          <w:lang w:eastAsia="zh-CN"/>
        </w:rPr>
        <w:t>本文的主要内容分为</w:t>
      </w:r>
      <w:r>
        <w:rPr>
          <w:rFonts w:hint="eastAsia"/>
          <w:lang w:eastAsia="zh-CN"/>
        </w:rPr>
        <w:t>七章</w:t>
      </w:r>
      <w:r>
        <w:rPr>
          <w:lang w:eastAsia="zh-CN"/>
        </w:rPr>
        <w:t>，</w:t>
      </w:r>
      <w:r>
        <w:rPr>
          <w:rFonts w:hint="eastAsia"/>
          <w:lang w:eastAsia="zh-CN"/>
        </w:rPr>
        <w:t>具体</w:t>
      </w:r>
      <w:r>
        <w:rPr>
          <w:lang w:eastAsia="zh-CN"/>
        </w:rPr>
        <w:t>组织如下：</w:t>
      </w:r>
    </w:p>
    <w:p w:rsidR="0007168B" w:rsidRDefault="0007168B" w:rsidP="00856EE3">
      <w:pPr>
        <w:rPr>
          <w:lang w:eastAsia="zh-CN"/>
        </w:rPr>
      </w:pPr>
      <w:r>
        <w:rPr>
          <w:lang w:eastAsia="zh-CN"/>
        </w:rPr>
        <w:tab/>
      </w:r>
      <w:r>
        <w:rPr>
          <w:rFonts w:hint="eastAsia"/>
          <w:lang w:eastAsia="zh-CN"/>
        </w:rPr>
        <w:t>第一章</w:t>
      </w:r>
      <w:r>
        <w:rPr>
          <w:lang w:eastAsia="zh-CN"/>
        </w:rPr>
        <w:t>绪论，</w:t>
      </w:r>
      <w:r>
        <w:rPr>
          <w:rFonts w:hint="eastAsia"/>
          <w:lang w:eastAsia="zh-CN"/>
        </w:rPr>
        <w:t>主要</w:t>
      </w:r>
      <w:r>
        <w:rPr>
          <w:lang w:eastAsia="zh-CN"/>
        </w:rPr>
        <w:t>介绍了课题的研究背景和国内外</w:t>
      </w:r>
      <w:r>
        <w:rPr>
          <w:rFonts w:hint="eastAsia"/>
          <w:lang w:eastAsia="zh-CN"/>
        </w:rPr>
        <w:t>相关</w:t>
      </w:r>
      <w:r>
        <w:rPr>
          <w:lang w:eastAsia="zh-CN"/>
        </w:rPr>
        <w:t>研究的现状，</w:t>
      </w:r>
      <w:r>
        <w:rPr>
          <w:rFonts w:hint="eastAsia"/>
          <w:lang w:eastAsia="zh-CN"/>
        </w:rPr>
        <w:t>阐述</w:t>
      </w:r>
      <w:r>
        <w:rPr>
          <w:lang w:eastAsia="zh-CN"/>
        </w:rPr>
        <w:t>了研究的内容和意义，介绍了本文的主要工作。</w:t>
      </w:r>
    </w:p>
    <w:p w:rsidR="0007168B" w:rsidRDefault="0007168B" w:rsidP="00856EE3">
      <w:pPr>
        <w:rPr>
          <w:lang w:eastAsia="zh-CN"/>
        </w:rPr>
      </w:pPr>
      <w:r>
        <w:rPr>
          <w:rFonts w:hint="eastAsia"/>
          <w:lang w:eastAsia="zh-CN"/>
        </w:rPr>
        <w:tab/>
      </w:r>
      <w:r>
        <w:rPr>
          <w:rFonts w:hint="eastAsia"/>
          <w:lang w:eastAsia="zh-CN"/>
        </w:rPr>
        <w:t>第二章</w:t>
      </w:r>
      <w:r>
        <w:rPr>
          <w:lang w:eastAsia="zh-CN"/>
        </w:rPr>
        <w:t>阐述了本文</w:t>
      </w:r>
      <w:r>
        <w:rPr>
          <w:lang w:eastAsia="zh-CN"/>
        </w:rPr>
        <w:t>“</w:t>
      </w:r>
      <w:r>
        <w:rPr>
          <w:lang w:eastAsia="zh-CN"/>
        </w:rPr>
        <w:t>四季型人</w:t>
      </w:r>
      <w:r>
        <w:rPr>
          <w:lang w:eastAsia="zh-CN"/>
        </w:rPr>
        <w:t>”</w:t>
      </w:r>
      <w:r>
        <w:rPr>
          <w:lang w:eastAsia="zh-CN"/>
        </w:rPr>
        <w:t>检测系统所涉及的理论知识</w:t>
      </w:r>
      <w:r>
        <w:rPr>
          <w:rFonts w:hint="eastAsia"/>
          <w:lang w:eastAsia="zh-CN"/>
        </w:rPr>
        <w:t>和</w:t>
      </w:r>
      <w:r>
        <w:rPr>
          <w:lang w:eastAsia="zh-CN"/>
        </w:rPr>
        <w:t>相关技术。</w:t>
      </w:r>
      <w:r>
        <w:rPr>
          <w:rFonts w:hint="eastAsia"/>
          <w:lang w:eastAsia="zh-CN"/>
        </w:rPr>
        <w:t>对</w:t>
      </w:r>
      <w:r>
        <w:rPr>
          <w:lang w:eastAsia="zh-CN"/>
        </w:rPr>
        <w:t>四季色彩理论、</w:t>
      </w:r>
      <w:r>
        <w:rPr>
          <w:rFonts w:hint="eastAsia"/>
          <w:lang w:eastAsia="zh-CN"/>
        </w:rPr>
        <w:t>人脸识别</w:t>
      </w:r>
      <w:r>
        <w:rPr>
          <w:lang w:eastAsia="zh-CN"/>
        </w:rPr>
        <w:t>技术、</w:t>
      </w:r>
      <w:r>
        <w:rPr>
          <w:rFonts w:hint="eastAsia"/>
          <w:lang w:eastAsia="zh-CN"/>
        </w:rPr>
        <w:t>图片</w:t>
      </w:r>
      <w:r>
        <w:rPr>
          <w:lang w:eastAsia="zh-CN"/>
        </w:rPr>
        <w:t>相似度比较等领域的研究方法和理论进行了分析和介绍。</w:t>
      </w:r>
    </w:p>
    <w:p w:rsidR="0007168B" w:rsidRDefault="0007168B" w:rsidP="00856EE3">
      <w:pPr>
        <w:rPr>
          <w:lang w:eastAsia="zh-CN"/>
        </w:rPr>
      </w:pPr>
      <w:r>
        <w:rPr>
          <w:rFonts w:hint="eastAsia"/>
          <w:lang w:eastAsia="zh-CN"/>
        </w:rPr>
        <w:tab/>
      </w:r>
      <w:r>
        <w:rPr>
          <w:rFonts w:hint="eastAsia"/>
          <w:lang w:eastAsia="zh-CN"/>
        </w:rPr>
        <w:t>第三章</w:t>
      </w:r>
      <w:r>
        <w:rPr>
          <w:lang w:eastAsia="zh-CN"/>
        </w:rPr>
        <w:t>详细介绍了</w:t>
      </w:r>
      <w:r>
        <w:rPr>
          <w:lang w:eastAsia="zh-CN"/>
        </w:rPr>
        <w:t>“</w:t>
      </w:r>
      <w:r>
        <w:rPr>
          <w:lang w:eastAsia="zh-CN"/>
        </w:rPr>
        <w:t>四季型人</w:t>
      </w:r>
      <w:r>
        <w:rPr>
          <w:lang w:eastAsia="zh-CN"/>
        </w:rPr>
        <w:t>”</w:t>
      </w:r>
      <w:r>
        <w:rPr>
          <w:lang w:eastAsia="zh-CN"/>
        </w:rPr>
        <w:t>的</w:t>
      </w:r>
      <w:r>
        <w:rPr>
          <w:rFonts w:hint="eastAsia"/>
          <w:lang w:eastAsia="zh-CN"/>
        </w:rPr>
        <w:t>判断方法</w:t>
      </w:r>
      <w:r>
        <w:rPr>
          <w:lang w:eastAsia="zh-CN"/>
        </w:rPr>
        <w:t>，</w:t>
      </w:r>
      <w:r>
        <w:rPr>
          <w:rFonts w:hint="eastAsia"/>
          <w:lang w:eastAsia="zh-CN"/>
        </w:rPr>
        <w:t>构建了</w:t>
      </w:r>
      <w:r>
        <w:rPr>
          <w:lang w:eastAsia="zh-CN"/>
        </w:rPr>
        <w:t>根据四季色彩理论对人物进行分类的标准数据集，</w:t>
      </w:r>
      <w:r>
        <w:rPr>
          <w:rFonts w:hint="eastAsia"/>
          <w:lang w:eastAsia="zh-CN"/>
        </w:rPr>
        <w:t>介绍了对</w:t>
      </w:r>
      <w:r>
        <w:rPr>
          <w:lang w:eastAsia="zh-CN"/>
        </w:rPr>
        <w:t>人物季节类型进行分类的流程和方法，</w:t>
      </w:r>
      <w:r>
        <w:rPr>
          <w:rFonts w:hint="eastAsia"/>
          <w:lang w:eastAsia="zh-CN"/>
        </w:rPr>
        <w:t>提出了</w:t>
      </w:r>
      <w:r>
        <w:rPr>
          <w:lang w:eastAsia="zh-CN"/>
        </w:rPr>
        <w:t>两种</w:t>
      </w:r>
      <w:r>
        <w:rPr>
          <w:rFonts w:hint="eastAsia"/>
          <w:lang w:eastAsia="zh-CN"/>
        </w:rPr>
        <w:t>在</w:t>
      </w:r>
      <w:r>
        <w:rPr>
          <w:lang w:eastAsia="zh-CN"/>
        </w:rPr>
        <w:t>分类过程中使用到的色彩相似度比较算法。</w:t>
      </w:r>
    </w:p>
    <w:p w:rsidR="0007168B" w:rsidRDefault="0007168B" w:rsidP="00856EE3">
      <w:pPr>
        <w:rPr>
          <w:lang w:eastAsia="zh-CN"/>
        </w:rPr>
      </w:pPr>
      <w:r>
        <w:rPr>
          <w:rFonts w:hint="eastAsia"/>
          <w:lang w:eastAsia="zh-CN"/>
        </w:rPr>
        <w:tab/>
      </w:r>
      <w:r>
        <w:rPr>
          <w:lang w:eastAsia="zh-CN"/>
        </w:rPr>
        <w:t>第四章详细介绍了第三章所提出的判断方法在我们选取的四个面部关键区域，</w:t>
      </w:r>
      <w:r>
        <w:rPr>
          <w:rFonts w:hint="eastAsia"/>
          <w:lang w:eastAsia="zh-CN"/>
        </w:rPr>
        <w:t>即</w:t>
      </w:r>
      <w:r>
        <w:rPr>
          <w:lang w:eastAsia="zh-CN"/>
        </w:rPr>
        <w:t>皮肤、</w:t>
      </w:r>
      <w:r>
        <w:rPr>
          <w:rFonts w:hint="eastAsia"/>
          <w:lang w:eastAsia="zh-CN"/>
        </w:rPr>
        <w:t>嘴唇</w:t>
      </w:r>
      <w:r>
        <w:rPr>
          <w:lang w:eastAsia="zh-CN"/>
        </w:rPr>
        <w:t>、</w:t>
      </w:r>
      <w:r>
        <w:rPr>
          <w:rFonts w:hint="eastAsia"/>
          <w:lang w:eastAsia="zh-CN"/>
        </w:rPr>
        <w:t>眼睛</w:t>
      </w:r>
      <w:r>
        <w:rPr>
          <w:lang w:eastAsia="zh-CN"/>
        </w:rPr>
        <w:t>、</w:t>
      </w:r>
      <w:r>
        <w:rPr>
          <w:rFonts w:hint="eastAsia"/>
          <w:lang w:eastAsia="zh-CN"/>
        </w:rPr>
        <w:t>眉毛的</w:t>
      </w:r>
      <w:r>
        <w:rPr>
          <w:lang w:eastAsia="zh-CN"/>
        </w:rPr>
        <w:t>应用过程。</w:t>
      </w:r>
    </w:p>
    <w:p w:rsidR="00D32572" w:rsidRDefault="0007168B" w:rsidP="00856EE3">
      <w:pPr>
        <w:rPr>
          <w:lang w:eastAsia="zh-CN"/>
        </w:rPr>
      </w:pPr>
      <w:r>
        <w:rPr>
          <w:rFonts w:hint="eastAsia"/>
          <w:lang w:eastAsia="zh-CN"/>
        </w:rPr>
        <w:tab/>
      </w:r>
      <w:r>
        <w:rPr>
          <w:rFonts w:hint="eastAsia"/>
          <w:lang w:eastAsia="zh-CN"/>
        </w:rPr>
        <w:t>第五章介绍了</w:t>
      </w:r>
      <w:r>
        <w:rPr>
          <w:lang w:eastAsia="zh-CN"/>
        </w:rPr>
        <w:t>本文</w:t>
      </w:r>
      <w:r w:rsidR="00D32572">
        <w:rPr>
          <w:lang w:eastAsia="zh-CN"/>
        </w:rPr>
        <w:t>提出的</w:t>
      </w:r>
      <w:r w:rsidR="00D32572">
        <w:rPr>
          <w:lang w:eastAsia="zh-CN"/>
        </w:rPr>
        <w:t>“</w:t>
      </w:r>
      <w:r w:rsidR="00D32572">
        <w:rPr>
          <w:lang w:eastAsia="zh-CN"/>
        </w:rPr>
        <w:t>四季型人</w:t>
      </w:r>
      <w:r w:rsidR="00D32572">
        <w:rPr>
          <w:lang w:eastAsia="zh-CN"/>
        </w:rPr>
        <w:t>”</w:t>
      </w:r>
      <w:r w:rsidR="00D32572">
        <w:rPr>
          <w:lang w:eastAsia="zh-CN"/>
        </w:rPr>
        <w:t>自动检测系统的</w:t>
      </w:r>
      <w:r w:rsidR="00D32572">
        <w:rPr>
          <w:rFonts w:hint="eastAsia"/>
          <w:lang w:eastAsia="zh-CN"/>
        </w:rPr>
        <w:t>设计</w:t>
      </w:r>
      <w:r w:rsidR="00D32572">
        <w:rPr>
          <w:lang w:eastAsia="zh-CN"/>
        </w:rPr>
        <w:t>与实现</w:t>
      </w:r>
      <w:r w:rsidR="00D32572">
        <w:rPr>
          <w:rFonts w:hint="eastAsia"/>
          <w:lang w:eastAsia="zh-CN"/>
        </w:rPr>
        <w:t>。</w:t>
      </w:r>
    </w:p>
    <w:p w:rsidR="00D32572" w:rsidRDefault="00D32572" w:rsidP="00856EE3">
      <w:pPr>
        <w:rPr>
          <w:lang w:eastAsia="zh-CN"/>
        </w:rPr>
      </w:pPr>
      <w:r>
        <w:rPr>
          <w:rFonts w:hint="eastAsia"/>
          <w:lang w:eastAsia="zh-CN"/>
        </w:rPr>
        <w:tab/>
      </w:r>
      <w:r>
        <w:rPr>
          <w:rFonts w:hint="eastAsia"/>
          <w:lang w:eastAsia="zh-CN"/>
        </w:rPr>
        <w:t>第六章</w:t>
      </w:r>
      <w:r>
        <w:rPr>
          <w:lang w:eastAsia="zh-CN"/>
        </w:rPr>
        <w:t>对全文提出的归类方法和第五章的系统进行了测试与分析，</w:t>
      </w:r>
      <w:r>
        <w:rPr>
          <w:rFonts w:hint="eastAsia"/>
          <w:lang w:eastAsia="zh-CN"/>
        </w:rPr>
        <w:t>测试</w:t>
      </w:r>
      <w:r>
        <w:rPr>
          <w:lang w:eastAsia="zh-CN"/>
        </w:rPr>
        <w:t>了方法的可行性、</w:t>
      </w:r>
      <w:r>
        <w:rPr>
          <w:rFonts w:hint="eastAsia"/>
          <w:lang w:eastAsia="zh-CN"/>
        </w:rPr>
        <w:t>准确度</w:t>
      </w:r>
      <w:r>
        <w:rPr>
          <w:lang w:eastAsia="zh-CN"/>
        </w:rPr>
        <w:t>，</w:t>
      </w:r>
      <w:r>
        <w:rPr>
          <w:rFonts w:hint="eastAsia"/>
          <w:lang w:eastAsia="zh-CN"/>
        </w:rPr>
        <w:t>并</w:t>
      </w:r>
      <w:r>
        <w:rPr>
          <w:lang w:eastAsia="zh-CN"/>
        </w:rPr>
        <w:t>对问题进行了分析，</w:t>
      </w:r>
      <w:r>
        <w:rPr>
          <w:rFonts w:hint="eastAsia"/>
          <w:lang w:eastAsia="zh-CN"/>
        </w:rPr>
        <w:t>提出</w:t>
      </w:r>
      <w:r>
        <w:rPr>
          <w:lang w:eastAsia="zh-CN"/>
        </w:rPr>
        <w:t>改进方法。</w:t>
      </w:r>
    </w:p>
    <w:p w:rsidR="00D32572" w:rsidRDefault="00D32572" w:rsidP="00856EE3">
      <w:pPr>
        <w:rPr>
          <w:lang w:eastAsia="zh-CN"/>
        </w:rPr>
      </w:pPr>
      <w:r>
        <w:rPr>
          <w:rFonts w:hint="eastAsia"/>
          <w:lang w:eastAsia="zh-CN"/>
        </w:rPr>
        <w:tab/>
      </w:r>
      <w:r>
        <w:rPr>
          <w:rFonts w:hint="eastAsia"/>
          <w:lang w:eastAsia="zh-CN"/>
        </w:rPr>
        <w:t>第七章</w:t>
      </w:r>
      <w:r>
        <w:rPr>
          <w:lang w:eastAsia="zh-CN"/>
        </w:rPr>
        <w:t>对本文的工作进行了总结，</w:t>
      </w:r>
      <w:r>
        <w:rPr>
          <w:rFonts w:hint="eastAsia"/>
          <w:lang w:eastAsia="zh-CN"/>
        </w:rPr>
        <w:t>并对其</w:t>
      </w:r>
      <w:r>
        <w:rPr>
          <w:lang w:eastAsia="zh-CN"/>
        </w:rPr>
        <w:t>存在的不足和接下来的研究方向</w:t>
      </w:r>
      <w:r>
        <w:rPr>
          <w:rFonts w:hint="eastAsia"/>
          <w:lang w:eastAsia="zh-CN"/>
        </w:rPr>
        <w:t>进行了</w:t>
      </w:r>
      <w:r>
        <w:rPr>
          <w:lang w:eastAsia="zh-CN"/>
        </w:rPr>
        <w:t>阐述</w:t>
      </w:r>
      <w:r w:rsidR="0034457D">
        <w:rPr>
          <w:lang w:eastAsia="zh-CN"/>
        </w:rPr>
        <w:t>。</w:t>
      </w:r>
    </w:p>
    <w:p w:rsidR="000C3C94" w:rsidRDefault="000C3C94" w:rsidP="003E19BB">
      <w:pPr>
        <w:pStyle w:val="1"/>
        <w:rPr>
          <w:lang w:eastAsia="zh-CN"/>
        </w:rPr>
      </w:pPr>
    </w:p>
    <w:p w:rsidR="00856EE3" w:rsidRDefault="00856EE3" w:rsidP="003E19BB">
      <w:pPr>
        <w:pStyle w:val="1"/>
        <w:rPr>
          <w:lang w:eastAsia="zh-CN"/>
        </w:rPr>
      </w:pPr>
      <w:r>
        <w:rPr>
          <w:rFonts w:hint="eastAsia"/>
          <w:lang w:eastAsia="zh-CN"/>
        </w:rPr>
        <w:t>第二章</w:t>
      </w:r>
      <w:r>
        <w:rPr>
          <w:lang w:eastAsia="zh-CN"/>
        </w:rPr>
        <w:t xml:space="preserve"> </w:t>
      </w:r>
      <w:r>
        <w:rPr>
          <w:lang w:eastAsia="zh-CN"/>
        </w:rPr>
        <w:t>理</w:t>
      </w:r>
      <w:r>
        <w:rPr>
          <w:rFonts w:ascii="SimSun" w:eastAsia="SimSun" w:hAnsi="SimSun" w:cs="SimSun"/>
          <w:lang w:eastAsia="zh-CN"/>
        </w:rPr>
        <w:t>论</w:t>
      </w:r>
      <w:r>
        <w:rPr>
          <w:lang w:eastAsia="zh-CN"/>
        </w:rPr>
        <w:t>基</w:t>
      </w:r>
      <w:r>
        <w:rPr>
          <w:rFonts w:ascii="SimSun" w:eastAsia="SimSun" w:hAnsi="SimSun" w:cs="SimSun"/>
          <w:lang w:eastAsia="zh-CN"/>
        </w:rPr>
        <w:t>础</w:t>
      </w:r>
      <w:r>
        <w:rPr>
          <w:lang w:eastAsia="zh-CN"/>
        </w:rPr>
        <w:t>和相关技</w:t>
      </w:r>
      <w:r>
        <w:rPr>
          <w:rFonts w:ascii="SimSun" w:eastAsia="SimSun" w:hAnsi="SimSun" w:cs="SimSun"/>
          <w:lang w:eastAsia="zh-CN"/>
        </w:rPr>
        <w:t>术</w:t>
      </w:r>
    </w:p>
    <w:p w:rsidR="000C3C94" w:rsidRDefault="00856EE3" w:rsidP="003E19BB">
      <w:pPr>
        <w:pStyle w:val="2"/>
        <w:rPr>
          <w:lang w:eastAsia="zh-CN"/>
        </w:rPr>
      </w:pPr>
      <w:r>
        <w:rPr>
          <w:rFonts w:hint="eastAsia"/>
          <w:lang w:eastAsia="zh-CN"/>
        </w:rPr>
        <w:tab/>
      </w:r>
    </w:p>
    <w:p w:rsidR="00856EE3" w:rsidRDefault="00856EE3" w:rsidP="003E19BB">
      <w:pPr>
        <w:pStyle w:val="2"/>
        <w:rPr>
          <w:lang w:eastAsia="zh-CN"/>
        </w:rPr>
      </w:pPr>
      <w:r>
        <w:rPr>
          <w:lang w:eastAsia="zh-CN"/>
        </w:rPr>
        <w:t xml:space="preserve">2.1 </w:t>
      </w:r>
      <w:r>
        <w:rPr>
          <w:rFonts w:hint="eastAsia"/>
          <w:lang w:eastAsia="zh-CN"/>
        </w:rPr>
        <w:t>四季色彩理</w:t>
      </w:r>
      <w:r>
        <w:rPr>
          <w:rFonts w:ascii="SimSun" w:eastAsia="SimSun" w:hAnsi="SimSun" w:cs="SimSun"/>
          <w:lang w:eastAsia="zh-CN"/>
        </w:rPr>
        <w:t>论</w:t>
      </w:r>
    </w:p>
    <w:p w:rsidR="000C3C94" w:rsidRDefault="000C3C94" w:rsidP="000C3C94">
      <w:pPr>
        <w:rPr>
          <w:lang w:eastAsia="zh-CN"/>
        </w:rPr>
      </w:pPr>
    </w:p>
    <w:p w:rsidR="00E93E80" w:rsidRDefault="00E93E80" w:rsidP="00E93E80">
      <w:pPr>
        <w:ind w:firstLine="720"/>
        <w:rPr>
          <w:rFonts w:ascii="宋体" w:hAnsi="宋体"/>
          <w:szCs w:val="21"/>
          <w:lang w:eastAsia="zh-CN"/>
        </w:rPr>
      </w:pP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hint="eastAsia"/>
          <w:lang w:eastAsia="zh-CN"/>
        </w:rPr>
        <w:t>该</w:t>
      </w:r>
      <w:r>
        <w:rPr>
          <w:lang w:eastAsia="zh-CN"/>
        </w:rPr>
        <w:t>理</w:t>
      </w:r>
      <w:r>
        <w:rPr>
          <w:rFonts w:hint="eastAsia"/>
          <w:lang w:eastAsia="zh-CN"/>
        </w:rPr>
        <w:t>论</w:t>
      </w:r>
      <w:r>
        <w:rPr>
          <w:lang w:eastAsia="zh-CN"/>
        </w:rPr>
        <w:t>指</w:t>
      </w:r>
      <w:r>
        <w:rPr>
          <w:rFonts w:ascii="宋体" w:hAnsi="宋体" w:cs="宋体" w:hint="eastAsia"/>
          <w:color w:val="000000"/>
          <w:szCs w:val="21"/>
          <w:lang w:eastAsia="zh-CN"/>
        </w:rPr>
        <w:t>将所有色彩按照基调的不同，进行冷暖、明度和纯度的划分，</w:t>
      </w:r>
      <w:r w:rsidRPr="004D004E">
        <w:rPr>
          <w:rFonts w:ascii="宋体" w:hAnsi="宋体" w:cs="宋体" w:hint="eastAsia"/>
          <w:color w:val="000000"/>
          <w:szCs w:val="21"/>
          <w:lang w:eastAsia="zh-CN"/>
        </w:rPr>
        <w:t>其中“春”和“秋”为暖色系，“夏”和“冬”为冷色系</w:t>
      </w:r>
      <w:r w:rsidR="00E417DA">
        <w:rPr>
          <w:rFonts w:ascii="宋体" w:hAnsi="宋体" w:cs="宋体" w:hint="eastAsia"/>
          <w:color w:val="000000"/>
          <w:szCs w:val="21"/>
          <w:lang w:eastAsia="zh-CN"/>
        </w:rPr>
        <w:t>。</w:t>
      </w:r>
      <w:r w:rsidR="00E417DA">
        <w:rPr>
          <w:rFonts w:ascii="宋体" w:hAnsi="宋体" w:hint="eastAsia"/>
          <w:szCs w:val="21"/>
          <w:lang w:eastAsia="zh-CN"/>
        </w:rPr>
        <w:t>四季色彩理论一经提出</w:t>
      </w:r>
      <w:r w:rsidR="00E417DA">
        <w:rPr>
          <w:rFonts w:ascii="宋体" w:hAnsi="宋体"/>
          <w:szCs w:val="21"/>
          <w:lang w:eastAsia="zh-CN"/>
        </w:rPr>
        <w:t>，</w:t>
      </w:r>
      <w:r w:rsidR="00E417DA">
        <w:rPr>
          <w:rFonts w:ascii="宋体" w:hAnsi="宋体" w:hint="eastAsia"/>
          <w:szCs w:val="21"/>
          <w:lang w:eastAsia="zh-CN"/>
        </w:rPr>
        <w:t>便</w:t>
      </w:r>
      <w:r w:rsidR="00E417DA">
        <w:rPr>
          <w:rFonts w:ascii="宋体" w:hAnsi="宋体"/>
          <w:szCs w:val="21"/>
          <w:lang w:eastAsia="zh-CN"/>
        </w:rPr>
        <w:t>成了</w:t>
      </w:r>
      <w:r w:rsidR="00E417DA">
        <w:rPr>
          <w:rFonts w:ascii="宋体" w:hAnsi="宋体" w:hint="eastAsia"/>
          <w:szCs w:val="21"/>
          <w:lang w:eastAsia="zh-CN"/>
        </w:rPr>
        <w:t>国际时尚</w:t>
      </w:r>
      <w:proofErr w:type="gramStart"/>
      <w:r w:rsidR="00E417DA">
        <w:rPr>
          <w:rFonts w:ascii="宋体" w:hAnsi="宋体" w:hint="eastAsia"/>
          <w:szCs w:val="21"/>
          <w:lang w:eastAsia="zh-CN"/>
        </w:rPr>
        <w:t>界十分</w:t>
      </w:r>
      <w:proofErr w:type="gramEnd"/>
      <w:r w:rsidR="00E417DA">
        <w:rPr>
          <w:rFonts w:ascii="宋体" w:hAnsi="宋体" w:hint="eastAsia"/>
          <w:szCs w:val="21"/>
          <w:lang w:eastAsia="zh-CN"/>
        </w:rPr>
        <w:t>热门的话题。该理论</w:t>
      </w:r>
      <w:r w:rsidR="00E417DA" w:rsidRPr="004D004E">
        <w:rPr>
          <w:rFonts w:ascii="宋体" w:hAnsi="宋体" w:hint="eastAsia"/>
          <w:szCs w:val="21"/>
          <w:lang w:eastAsia="zh-CN"/>
        </w:rPr>
        <w:t>在</w:t>
      </w:r>
      <w:proofErr w:type="gramStart"/>
      <w:r w:rsidR="00E417DA" w:rsidRPr="004D004E">
        <w:rPr>
          <w:rFonts w:ascii="宋体" w:hAnsi="宋体" w:hint="eastAsia"/>
          <w:szCs w:val="21"/>
          <w:lang w:eastAsia="zh-CN"/>
        </w:rPr>
        <w:t>色彩季型划分</w:t>
      </w:r>
      <w:proofErr w:type="gramEnd"/>
      <w:r w:rsidR="00E417DA" w:rsidRPr="004D004E">
        <w:rPr>
          <w:rFonts w:ascii="宋体" w:hAnsi="宋体" w:hint="eastAsia"/>
          <w:szCs w:val="21"/>
          <w:lang w:eastAsia="zh-CN"/>
        </w:rPr>
        <w:t>与形象指导方面应用</w:t>
      </w:r>
      <w:r w:rsidR="00E417DA">
        <w:rPr>
          <w:rFonts w:ascii="宋体" w:hAnsi="宋体" w:hint="eastAsia"/>
          <w:szCs w:val="21"/>
          <w:lang w:eastAsia="zh-CN"/>
        </w:rPr>
        <w:t>非常</w:t>
      </w:r>
      <w:r w:rsidR="00E417DA" w:rsidRPr="004D004E">
        <w:rPr>
          <w:rFonts w:ascii="宋体" w:hAnsi="宋体" w:hint="eastAsia"/>
          <w:szCs w:val="21"/>
          <w:lang w:eastAsia="zh-CN"/>
        </w:rPr>
        <w:t>广泛。</w:t>
      </w:r>
      <w:r w:rsidR="00E417DA">
        <w:rPr>
          <w:rFonts w:ascii="宋体" w:hAnsi="宋体"/>
          <w:szCs w:val="21"/>
          <w:lang w:eastAsia="zh-CN"/>
        </w:rPr>
        <w:t>因此，</w:t>
      </w:r>
      <w:r w:rsidR="00E417DA">
        <w:rPr>
          <w:rFonts w:ascii="宋体" w:hAnsi="宋体" w:hint="eastAsia"/>
          <w:szCs w:val="21"/>
          <w:lang w:eastAsia="zh-CN"/>
        </w:rPr>
        <w:t>基于</w:t>
      </w:r>
      <w:r w:rsidR="00E417DA">
        <w:rPr>
          <w:rFonts w:ascii="宋体" w:hAnsi="宋体"/>
          <w:szCs w:val="21"/>
          <w:lang w:eastAsia="zh-CN"/>
        </w:rPr>
        <w:t>该理论，</w:t>
      </w:r>
      <w:r w:rsidR="00E417DA">
        <w:rPr>
          <w:rFonts w:ascii="宋体" w:hAnsi="宋体" w:hint="eastAsia"/>
          <w:szCs w:val="21"/>
          <w:lang w:eastAsia="zh-CN"/>
        </w:rPr>
        <w:t>时尚界</w:t>
      </w:r>
      <w:r w:rsidR="00E417DA">
        <w:rPr>
          <w:rFonts w:ascii="宋体" w:hAnsi="宋体"/>
          <w:szCs w:val="21"/>
          <w:lang w:eastAsia="zh-CN"/>
        </w:rPr>
        <w:t>流行起了“四季型人”的概念。顾名思义，“四季型人”是指将</w:t>
      </w:r>
      <w:r w:rsidR="00E417DA">
        <w:rPr>
          <w:rFonts w:ascii="宋体" w:hAnsi="宋体" w:hint="eastAsia"/>
          <w:szCs w:val="21"/>
          <w:lang w:eastAsia="zh-CN"/>
        </w:rPr>
        <w:t>四季</w:t>
      </w:r>
      <w:r w:rsidR="00E417DA">
        <w:rPr>
          <w:rFonts w:ascii="宋体" w:hAnsi="宋体"/>
          <w:szCs w:val="21"/>
          <w:lang w:eastAsia="zh-CN"/>
        </w:rPr>
        <w:t>色彩理论应用于人物</w:t>
      </w:r>
      <w:r w:rsidR="00E417DA">
        <w:rPr>
          <w:rFonts w:ascii="宋体" w:hAnsi="宋体" w:hint="eastAsia"/>
          <w:szCs w:val="21"/>
          <w:lang w:eastAsia="zh-CN"/>
        </w:rPr>
        <w:t>面部的</w:t>
      </w:r>
      <w:r w:rsidR="00E417DA">
        <w:rPr>
          <w:rFonts w:ascii="宋体" w:hAnsi="宋体"/>
          <w:szCs w:val="21"/>
          <w:lang w:eastAsia="zh-CN"/>
        </w:rPr>
        <w:t>自然颜色。人物肤色、</w:t>
      </w:r>
      <w:r w:rsidR="00E417DA">
        <w:rPr>
          <w:rFonts w:ascii="宋体" w:hAnsi="宋体" w:hint="eastAsia"/>
          <w:szCs w:val="21"/>
          <w:lang w:eastAsia="zh-CN"/>
        </w:rPr>
        <w:t>发色</w:t>
      </w:r>
      <w:r w:rsidR="00E417DA">
        <w:rPr>
          <w:rFonts w:ascii="宋体" w:hAnsi="宋体"/>
          <w:szCs w:val="21"/>
          <w:lang w:eastAsia="zh-CN"/>
        </w:rPr>
        <w:t>、</w:t>
      </w:r>
      <w:r w:rsidR="00E417DA">
        <w:rPr>
          <w:rFonts w:ascii="宋体" w:hAnsi="宋体" w:hint="eastAsia"/>
          <w:szCs w:val="21"/>
          <w:lang w:eastAsia="zh-CN"/>
        </w:rPr>
        <w:t>瞳色</w:t>
      </w:r>
      <w:r w:rsidR="00E417DA">
        <w:rPr>
          <w:rFonts w:ascii="宋体" w:hAnsi="宋体"/>
          <w:szCs w:val="21"/>
          <w:lang w:eastAsia="zh-CN"/>
        </w:rPr>
        <w:t>、</w:t>
      </w:r>
      <w:r w:rsidR="00E417DA">
        <w:rPr>
          <w:rFonts w:ascii="宋体" w:hAnsi="宋体" w:hint="eastAsia"/>
          <w:szCs w:val="21"/>
          <w:lang w:eastAsia="zh-CN"/>
        </w:rPr>
        <w:t>唇色</w:t>
      </w:r>
      <w:r w:rsidR="00E417DA">
        <w:rPr>
          <w:rFonts w:ascii="宋体" w:hAnsi="宋体"/>
          <w:szCs w:val="21"/>
          <w:lang w:eastAsia="zh-CN"/>
        </w:rPr>
        <w:t>等的不同导致了给他人带来的观感的不同。</w:t>
      </w:r>
    </w:p>
    <w:p w:rsidR="00E417DA" w:rsidRDefault="00E417DA" w:rsidP="00E417DA">
      <w:pPr>
        <w:shd w:val="clear" w:color="auto" w:fill="FFFFFF"/>
        <w:ind w:right="76" w:firstLine="720"/>
        <w:rPr>
          <w:lang w:eastAsia="zh-CN"/>
        </w:rPr>
      </w:pPr>
      <w:commentRangeStart w:id="8"/>
      <w:r>
        <w:rPr>
          <w:rFonts w:ascii="宋体" w:hAnsi="宋体" w:cs="宋体" w:hint="eastAsia"/>
          <w:color w:val="000000"/>
          <w:szCs w:val="21"/>
          <w:shd w:val="clear" w:color="auto" w:fill="FFFFFF"/>
          <w:lang w:eastAsia="zh-CN"/>
        </w:rPr>
        <w:t>根据四季色彩理论，研究人员概括定义</w:t>
      </w:r>
      <w:r w:rsidR="00EF24D8">
        <w:rPr>
          <w:rFonts w:ascii="宋体" w:hAnsi="宋体" w:cs="宋体"/>
          <w:color w:val="000000"/>
          <w:szCs w:val="21"/>
          <w:shd w:val="clear" w:color="auto" w:fill="FFFFFF"/>
          <w:lang w:eastAsia="zh-CN"/>
        </w:rPr>
        <w:t>了</w:t>
      </w:r>
      <w:r>
        <w:rPr>
          <w:rFonts w:ascii="宋体" w:hAnsi="宋体" w:cs="宋体" w:hint="eastAsia"/>
          <w:color w:val="000000"/>
          <w:szCs w:val="21"/>
          <w:shd w:val="clear" w:color="auto" w:fill="FFFFFF"/>
          <w:lang w:eastAsia="zh-CN"/>
        </w:rPr>
        <w:t>四种季节类型人的体貌特征如下</w:t>
      </w:r>
      <w:commentRangeEnd w:id="8"/>
      <w:r w:rsidR="003F6E4F">
        <w:rPr>
          <w:rStyle w:val="ad"/>
          <w:rFonts w:ascii="宋体" w:hAnsi="宋体" w:cstheme="minorBidi"/>
        </w:rPr>
        <w:commentReference w:id="8"/>
      </w:r>
      <w:r>
        <w:rPr>
          <w:rFonts w:ascii="宋体" w:hAnsi="宋体" w:cs="宋体" w:hint="eastAsia"/>
          <w:color w:val="000000"/>
          <w:szCs w:val="21"/>
          <w:shd w:val="clear" w:color="auto" w:fill="FFFFFF"/>
          <w:lang w:eastAsia="zh-CN"/>
        </w:rPr>
        <w:t>。</w:t>
      </w:r>
      <w:r>
        <w:rPr>
          <w:rFonts w:ascii="宋体" w:hAnsi="宋体" w:cs="宋体"/>
          <w:color w:val="000000"/>
          <w:szCs w:val="21"/>
          <w:shd w:val="clear" w:color="auto" w:fill="FFFFFF"/>
          <w:lang w:eastAsia="zh-CN"/>
        </w:rPr>
        <w:t>春季型人</w:t>
      </w:r>
      <w:r>
        <w:rPr>
          <w:rFonts w:ascii="宋体" w:hAnsi="宋体" w:cs="宋体" w:hint="eastAsia"/>
          <w:color w:val="000000"/>
          <w:szCs w:val="21"/>
          <w:shd w:val="clear" w:color="auto" w:fill="FFFFFF"/>
          <w:lang w:eastAsia="zh-CN"/>
        </w:rPr>
        <w:t>，</w:t>
      </w:r>
      <w:r>
        <w:rPr>
          <w:rFonts w:ascii="宋体" w:hAnsi="宋体" w:cs="宋体"/>
          <w:color w:val="000000"/>
          <w:szCs w:val="21"/>
          <w:shd w:val="clear" w:color="auto" w:fill="FFFFFF"/>
          <w:lang w:eastAsia="zh-CN"/>
        </w:rPr>
        <w:t>肤色特征为暖米色</w:t>
      </w:r>
      <w:r w:rsidR="00A55067">
        <w:rPr>
          <w:rFonts w:ascii="宋体" w:hAnsi="宋体" w:cs="宋体" w:hint="eastAsia"/>
          <w:color w:val="000000"/>
          <w:szCs w:val="21"/>
          <w:shd w:val="clear" w:color="auto" w:fill="FFFFFF"/>
          <w:lang w:eastAsia="zh-CN"/>
        </w:rPr>
        <w:t>、</w:t>
      </w:r>
      <w:r w:rsidR="00A55067">
        <w:rPr>
          <w:rFonts w:ascii="宋体" w:hAnsi="宋体" w:cs="宋体"/>
          <w:color w:val="000000"/>
          <w:szCs w:val="21"/>
          <w:shd w:val="clear" w:color="auto" w:fill="FFFFFF"/>
          <w:lang w:eastAsia="zh-CN"/>
        </w:rPr>
        <w:t>浅</w:t>
      </w:r>
      <w:proofErr w:type="gramStart"/>
      <w:r w:rsidR="00A55067">
        <w:rPr>
          <w:rFonts w:ascii="宋体" w:hAnsi="宋体" w:cs="宋体"/>
          <w:color w:val="000000"/>
          <w:szCs w:val="21"/>
          <w:shd w:val="clear" w:color="auto" w:fill="FFFFFF"/>
          <w:lang w:eastAsia="zh-CN"/>
        </w:rPr>
        <w:t>象</w:t>
      </w:r>
      <w:proofErr w:type="gramEnd"/>
      <w:r w:rsidR="00A55067">
        <w:rPr>
          <w:rFonts w:ascii="宋体" w:hAnsi="宋体" w:cs="宋体"/>
          <w:color w:val="000000"/>
          <w:szCs w:val="21"/>
          <w:shd w:val="clear" w:color="auto" w:fill="FFFFFF"/>
          <w:lang w:eastAsia="zh-CN"/>
        </w:rPr>
        <w:t>牙色，</w:t>
      </w:r>
      <w:r w:rsidRPr="0016604B">
        <w:rPr>
          <w:rFonts w:ascii="宋体" w:hAnsi="宋体" w:cs="宋体"/>
          <w:color w:val="000000"/>
          <w:szCs w:val="21"/>
          <w:shd w:val="clear" w:color="auto" w:fill="FFFFFF"/>
          <w:lang w:eastAsia="zh-CN"/>
        </w:rPr>
        <w:t>细腻而有透明感；眼部特征为</w:t>
      </w:r>
      <w:proofErr w:type="gramStart"/>
      <w:r w:rsidRPr="0016604B">
        <w:rPr>
          <w:rFonts w:ascii="宋体" w:hAnsi="宋体" w:cs="宋体"/>
          <w:color w:val="000000"/>
          <w:szCs w:val="21"/>
          <w:shd w:val="clear" w:color="auto" w:fill="FFFFFF"/>
          <w:lang w:eastAsia="zh-CN"/>
        </w:rPr>
        <w:t>象</w:t>
      </w:r>
      <w:proofErr w:type="gramEnd"/>
      <w:r w:rsidRPr="0016604B">
        <w:rPr>
          <w:rFonts w:ascii="宋体" w:hAnsi="宋体" w:cs="宋体"/>
          <w:color w:val="000000"/>
          <w:szCs w:val="21"/>
          <w:shd w:val="clear" w:color="auto" w:fill="FFFFFF"/>
          <w:lang w:eastAsia="zh-CN"/>
        </w:rPr>
        <w:t>玻璃球一样奕奕闪光，眼球为亮茶色，黄玉色，眼白感觉有湖</w:t>
      </w:r>
      <w:proofErr w:type="gramStart"/>
      <w:r w:rsidRPr="0016604B">
        <w:rPr>
          <w:rFonts w:ascii="宋体" w:hAnsi="宋体" w:cs="宋体"/>
          <w:color w:val="000000"/>
          <w:szCs w:val="21"/>
          <w:shd w:val="clear" w:color="auto" w:fill="FFFFFF"/>
          <w:lang w:eastAsia="zh-CN"/>
        </w:rPr>
        <w:t>兰</w:t>
      </w:r>
      <w:r>
        <w:rPr>
          <w:rFonts w:ascii="宋体" w:hAnsi="宋体" w:cs="宋体"/>
          <w:color w:val="000000"/>
          <w:szCs w:val="21"/>
          <w:shd w:val="clear" w:color="auto" w:fill="FFFFFF"/>
          <w:lang w:eastAsia="zh-CN"/>
        </w:rPr>
        <w:t>色</w:t>
      </w:r>
      <w:proofErr w:type="gramEnd"/>
      <w:r>
        <w:rPr>
          <w:rFonts w:ascii="宋体" w:hAnsi="宋体" w:cs="宋体"/>
          <w:color w:val="000000"/>
          <w:szCs w:val="21"/>
          <w:shd w:val="clear" w:color="auto" w:fill="FFFFFF"/>
          <w:lang w:eastAsia="zh-CN"/>
        </w:rPr>
        <w:t>；发色特征为明亮如绢的茶色，柔和的棕黄色</w:t>
      </w:r>
      <w:r>
        <w:rPr>
          <w:rFonts w:ascii="宋体" w:hAnsi="宋体" w:cs="宋体" w:hint="eastAsia"/>
          <w:color w:val="000000"/>
          <w:szCs w:val="21"/>
          <w:shd w:val="clear" w:color="auto" w:fill="FFFFFF"/>
          <w:lang w:eastAsia="zh-CN"/>
        </w:rPr>
        <w:t>，</w:t>
      </w:r>
      <w:r>
        <w:rPr>
          <w:rFonts w:ascii="宋体" w:hAnsi="宋体" w:cs="宋体"/>
          <w:color w:val="000000"/>
          <w:szCs w:val="21"/>
          <w:shd w:val="clear" w:color="auto" w:fill="FFFFFF"/>
          <w:lang w:eastAsia="zh-CN"/>
        </w:rPr>
        <w:t>栗色，发质柔软</w:t>
      </w:r>
      <w:r w:rsidRPr="0016604B">
        <w:rPr>
          <w:rFonts w:ascii="宋体" w:hAnsi="宋体" w:cs="宋体"/>
          <w:color w:val="000000"/>
          <w:szCs w:val="21"/>
          <w:shd w:val="clear" w:color="auto" w:fill="FFFFFF"/>
          <w:lang w:eastAsia="zh-CN"/>
        </w:rPr>
        <w:t>。</w:t>
      </w:r>
      <w:r>
        <w:rPr>
          <w:rFonts w:ascii="宋体" w:hAnsi="宋体" w:cs="宋体"/>
          <w:color w:val="000000"/>
          <w:szCs w:val="21"/>
          <w:shd w:val="clear" w:color="auto" w:fill="FFFFFF"/>
          <w:lang w:eastAsia="zh-CN"/>
        </w:rPr>
        <w:t>夏季型人</w:t>
      </w:r>
      <w:r>
        <w:rPr>
          <w:rFonts w:ascii="宋体" w:hAnsi="宋体" w:cs="宋体" w:hint="eastAsia"/>
          <w:color w:val="000000"/>
          <w:szCs w:val="21"/>
          <w:shd w:val="clear" w:color="auto" w:fill="FFFFFF"/>
          <w:lang w:eastAsia="zh-CN"/>
        </w:rPr>
        <w:t>，</w:t>
      </w:r>
      <w:r>
        <w:rPr>
          <w:rFonts w:ascii="宋体" w:hAnsi="宋体" w:cs="宋体"/>
          <w:color w:val="000000"/>
          <w:szCs w:val="21"/>
          <w:shd w:val="clear" w:color="auto" w:fill="FFFFFF"/>
          <w:lang w:eastAsia="zh-CN"/>
        </w:rPr>
        <w:t>肤色特征为粉白，乳白色皮肤</w:t>
      </w:r>
      <w:r>
        <w:rPr>
          <w:rFonts w:ascii="宋体" w:hAnsi="宋体" w:cs="宋体" w:hint="eastAsia"/>
          <w:color w:val="000000"/>
          <w:szCs w:val="21"/>
          <w:shd w:val="clear" w:color="auto" w:fill="FFFFFF"/>
          <w:lang w:eastAsia="zh-CN"/>
        </w:rPr>
        <w:t>，</w:t>
      </w:r>
      <w:r w:rsidRPr="0016604B">
        <w:rPr>
          <w:rFonts w:ascii="宋体" w:hAnsi="宋体" w:cs="宋体"/>
          <w:color w:val="000000"/>
          <w:szCs w:val="21"/>
          <w:shd w:val="clear" w:color="auto" w:fill="FFFFFF"/>
          <w:lang w:eastAsia="zh-CN"/>
        </w:rPr>
        <w:t>小麦色皮肤；眼睛特征为目光柔和，整体感觉温柔，眼珠呈焦茶色，深棕色；发色特征为轻柔的</w:t>
      </w:r>
      <w:r>
        <w:rPr>
          <w:lang w:eastAsia="zh-CN"/>
        </w:rPr>
        <w:t>黑色、灰黑色，柔和的棕色或深棕色</w:t>
      </w:r>
      <w:r w:rsidR="00A55067">
        <w:rPr>
          <w:rFonts w:hint="eastAsia"/>
          <w:lang w:eastAsia="zh-CN"/>
        </w:rPr>
        <w:t>。</w:t>
      </w:r>
      <w:r>
        <w:rPr>
          <w:lang w:eastAsia="zh-CN"/>
        </w:rPr>
        <w:t>秋季型人</w:t>
      </w:r>
      <w:r>
        <w:rPr>
          <w:rFonts w:hint="eastAsia"/>
          <w:lang w:eastAsia="zh-CN"/>
        </w:rPr>
        <w:t>，</w:t>
      </w:r>
      <w:r>
        <w:rPr>
          <w:lang w:eastAsia="zh-CN"/>
        </w:rPr>
        <w:t>肤色特征为瓷器般的</w:t>
      </w:r>
      <w:proofErr w:type="gramStart"/>
      <w:r>
        <w:rPr>
          <w:lang w:eastAsia="zh-CN"/>
        </w:rPr>
        <w:t>象</w:t>
      </w:r>
      <w:proofErr w:type="gramEnd"/>
      <w:r>
        <w:rPr>
          <w:lang w:eastAsia="zh-CN"/>
        </w:rPr>
        <w:t>牙色皮肤</w:t>
      </w:r>
      <w:r>
        <w:rPr>
          <w:rFonts w:hint="eastAsia"/>
          <w:lang w:eastAsia="zh-CN"/>
        </w:rPr>
        <w:t>，</w:t>
      </w:r>
      <w:proofErr w:type="gramStart"/>
      <w:r>
        <w:rPr>
          <w:lang w:eastAsia="zh-CN"/>
        </w:rPr>
        <w:t>深桔色</w:t>
      </w:r>
      <w:proofErr w:type="gramEnd"/>
      <w:r>
        <w:rPr>
          <w:lang w:eastAsia="zh-CN"/>
        </w:rPr>
        <w:t>，暗驼色或黄橙色；眼部特征为深棕色、焦茶色，眼白为</w:t>
      </w:r>
      <w:proofErr w:type="gramStart"/>
      <w:r>
        <w:rPr>
          <w:lang w:eastAsia="zh-CN"/>
        </w:rPr>
        <w:t>象</w:t>
      </w:r>
      <w:proofErr w:type="gramEnd"/>
      <w:r>
        <w:rPr>
          <w:lang w:eastAsia="zh-CN"/>
        </w:rPr>
        <w:t>牙色或略带绿的白色；发色特征为褐色、棕色、铜色、巧克力色。属于浑厚浓郁的颜色群。冬季型人</w:t>
      </w:r>
      <w:r>
        <w:rPr>
          <w:rFonts w:hint="eastAsia"/>
          <w:lang w:eastAsia="zh-CN"/>
        </w:rPr>
        <w:t>，</w:t>
      </w:r>
      <w:r>
        <w:rPr>
          <w:lang w:eastAsia="zh-CN"/>
        </w:rPr>
        <w:t>肤色特征为青白色或略暗的橄榄色，带青色的黄褐色；眼睛特征为黑白分明</w:t>
      </w:r>
      <w:r>
        <w:rPr>
          <w:rFonts w:hint="eastAsia"/>
          <w:lang w:eastAsia="zh-CN"/>
        </w:rPr>
        <w:t>，</w:t>
      </w:r>
      <w:r>
        <w:rPr>
          <w:lang w:eastAsia="zh-CN"/>
        </w:rPr>
        <w:t>目光锐利，</w:t>
      </w:r>
      <w:r w:rsidR="005F0275">
        <w:rPr>
          <w:lang w:eastAsia="zh-CN"/>
        </w:rPr>
        <w:t>眼珠为深黑色、焦茶色；发色特征为乌黑发亮、黑褐色、银灰、</w:t>
      </w:r>
      <w:proofErr w:type="gramStart"/>
      <w:r w:rsidR="005F0275">
        <w:rPr>
          <w:lang w:eastAsia="zh-CN"/>
        </w:rPr>
        <w:t>深酒红</w:t>
      </w:r>
      <w:proofErr w:type="gramEnd"/>
      <w:r>
        <w:rPr>
          <w:rFonts w:hint="eastAsia"/>
          <w:lang w:eastAsia="zh-CN"/>
        </w:rPr>
        <w:t>。</w:t>
      </w:r>
    </w:p>
    <w:p w:rsidR="00E417DA" w:rsidRDefault="00E417DA" w:rsidP="00E93E80">
      <w:pPr>
        <w:ind w:firstLine="720"/>
        <w:rPr>
          <w:rFonts w:ascii="宋体" w:hAnsi="宋体" w:cs="宋体"/>
          <w:color w:val="000000"/>
          <w:szCs w:val="21"/>
          <w:lang w:eastAsia="zh-CN"/>
        </w:rPr>
      </w:pPr>
    </w:p>
    <w:p w:rsidR="000C3C94" w:rsidRPr="000C3C94" w:rsidRDefault="000C3C94" w:rsidP="000C3C94">
      <w:pPr>
        <w:rPr>
          <w:lang w:eastAsia="zh-CN"/>
        </w:rPr>
      </w:pPr>
    </w:p>
    <w:p w:rsidR="000C3C94" w:rsidRPr="000C3C94" w:rsidRDefault="000C3C94" w:rsidP="000C3C94">
      <w:pPr>
        <w:rPr>
          <w:lang w:eastAsia="zh-CN"/>
        </w:rPr>
      </w:pPr>
    </w:p>
    <w:p w:rsidR="000C3C94" w:rsidRDefault="000C3C94" w:rsidP="000C3C94">
      <w:pPr>
        <w:pStyle w:val="2"/>
        <w:rPr>
          <w:rFonts w:ascii="SimSun" w:eastAsia="SimSun" w:hAnsi="SimSun" w:cs="SimSun"/>
          <w:lang w:eastAsia="zh-CN"/>
        </w:rPr>
      </w:pPr>
      <w:r>
        <w:rPr>
          <w:lang w:eastAsia="zh-CN"/>
        </w:rPr>
        <w:t xml:space="preserve">2.2 </w:t>
      </w:r>
      <w:commentRangeStart w:id="9"/>
      <w:r>
        <w:rPr>
          <w:rFonts w:hint="eastAsia"/>
          <w:lang w:eastAsia="zh-CN"/>
        </w:rPr>
        <w:t>人</w:t>
      </w:r>
      <w:r>
        <w:rPr>
          <w:rFonts w:ascii="SimSun" w:eastAsia="SimSun" w:hAnsi="SimSun" w:cs="SimSun"/>
          <w:lang w:eastAsia="zh-CN"/>
        </w:rPr>
        <w:t>脸识别</w:t>
      </w:r>
      <w:r>
        <w:rPr>
          <w:lang w:eastAsia="zh-CN"/>
        </w:rPr>
        <w:t>技</w:t>
      </w:r>
      <w:r>
        <w:rPr>
          <w:rFonts w:ascii="SimSun" w:eastAsia="SimSun" w:hAnsi="SimSun" w:cs="SimSun"/>
          <w:lang w:eastAsia="zh-CN"/>
        </w:rPr>
        <w:t>术</w:t>
      </w:r>
      <w:commentRangeEnd w:id="9"/>
      <w:r w:rsidR="003F6E4F">
        <w:rPr>
          <w:rStyle w:val="ad"/>
          <w:rFonts w:ascii="宋体" w:eastAsia="宋体" w:hAnsi="宋体" w:cstheme="minorBidi"/>
          <w:color w:val="auto"/>
        </w:rPr>
        <w:commentReference w:id="9"/>
      </w:r>
    </w:p>
    <w:p w:rsidR="00716CA2" w:rsidRDefault="00716CA2" w:rsidP="00716CA2">
      <w:pPr>
        <w:rPr>
          <w:lang w:eastAsia="zh-CN"/>
        </w:rPr>
      </w:pPr>
    </w:p>
    <w:p w:rsidR="00716CA2" w:rsidRDefault="00716CA2" w:rsidP="00716CA2">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rsidR="001E6524" w:rsidRPr="00716CA2" w:rsidRDefault="001E6524" w:rsidP="00716CA2">
      <w:pPr>
        <w:rPr>
          <w:lang w:eastAsia="zh-CN"/>
        </w:rPr>
      </w:pPr>
      <w:r>
        <w:rPr>
          <w:lang w:eastAsia="zh-CN"/>
        </w:rPr>
        <w:tab/>
      </w:r>
      <w:r>
        <w:rPr>
          <w:lang w:eastAsia="zh-CN"/>
        </w:rPr>
        <w:t>随着</w:t>
      </w:r>
      <w:r>
        <w:rPr>
          <w:lang w:eastAsia="zh-CN"/>
        </w:rPr>
        <w:t>H</w:t>
      </w:r>
      <w:r>
        <w:rPr>
          <w:rFonts w:hint="eastAsia"/>
          <w:lang w:eastAsia="zh-CN"/>
        </w:rPr>
        <w:t>inton</w:t>
      </w:r>
      <w:r>
        <w:rPr>
          <w:lang w:eastAsia="zh-CN"/>
        </w:rPr>
        <w:t>在</w:t>
      </w:r>
      <w:r>
        <w:rPr>
          <w:lang w:eastAsia="zh-CN"/>
        </w:rPr>
        <w:t>2006</w:t>
      </w:r>
      <w:r>
        <w:rPr>
          <w:rFonts w:hint="eastAsia"/>
          <w:lang w:eastAsia="zh-CN"/>
        </w:rPr>
        <w:t>年</w:t>
      </w:r>
      <w:r>
        <w:rPr>
          <w:lang w:eastAsia="zh-CN"/>
        </w:rPr>
        <w:t>提出了</w:t>
      </w:r>
      <w:r>
        <w:rPr>
          <w:lang w:eastAsia="zh-CN"/>
        </w:rPr>
        <w:t>DBN</w:t>
      </w:r>
      <w:r>
        <w:rPr>
          <w:rFonts w:hint="eastAsia"/>
          <w:lang w:eastAsia="zh-CN"/>
        </w:rPr>
        <w:t>网络</w:t>
      </w:r>
      <w:r w:rsidRPr="00D64950">
        <w:rPr>
          <w:vertAlign w:val="superscript"/>
          <w:lang w:eastAsia="zh-CN"/>
        </w:rPr>
        <w:t>[</w:t>
      </w:r>
      <w:r w:rsidR="0083714F" w:rsidRPr="00D64950">
        <w:rPr>
          <w:vertAlign w:val="superscript"/>
          <w:lang w:eastAsia="zh-CN"/>
        </w:rPr>
        <w:t>6</w:t>
      </w:r>
      <w:r w:rsidRPr="00D64950">
        <w:rPr>
          <w:vertAlign w:val="superscript"/>
          <w:lang w:eastAsia="zh-CN"/>
        </w:rPr>
        <w:t>]</w:t>
      </w:r>
      <w:r>
        <w:rPr>
          <w:rFonts w:hint="eastAsia"/>
          <w:lang w:eastAsia="zh-CN"/>
        </w:rPr>
        <w:t>让训练</w:t>
      </w:r>
      <w:r>
        <w:rPr>
          <w:lang w:eastAsia="zh-CN"/>
        </w:rPr>
        <w:t>深度网络变得可行，</w:t>
      </w:r>
      <w:r>
        <w:rPr>
          <w:rFonts w:hint="eastAsia"/>
          <w:lang w:eastAsia="zh-CN"/>
        </w:rPr>
        <w:t>基于</w:t>
      </w:r>
      <w:r>
        <w:rPr>
          <w:lang w:eastAsia="zh-CN"/>
        </w:rPr>
        <w:t>深度学习的人脸识别方法开始出现。</w:t>
      </w:r>
      <w:r>
        <w:rPr>
          <w:rFonts w:hint="eastAsia"/>
          <w:lang w:eastAsia="zh-CN"/>
        </w:rPr>
        <w:t>近年来</w:t>
      </w:r>
      <w:r>
        <w:rPr>
          <w:lang w:eastAsia="zh-CN"/>
        </w:rPr>
        <w:t>，</w:t>
      </w:r>
      <w:r>
        <w:rPr>
          <w:rFonts w:hint="eastAsia"/>
          <w:lang w:eastAsia="zh-CN"/>
        </w:rPr>
        <w:t>随着</w:t>
      </w:r>
      <w:r>
        <w:rPr>
          <w:lang w:eastAsia="zh-CN"/>
        </w:rPr>
        <w:t>深度卷积神经网络</w:t>
      </w:r>
      <w:r>
        <w:rPr>
          <w:rFonts w:hint="eastAsia"/>
          <w:lang w:eastAsia="zh-CN"/>
        </w:rPr>
        <w:t>在</w:t>
      </w:r>
      <w:r>
        <w:rPr>
          <w:lang w:eastAsia="zh-CN"/>
        </w:rPr>
        <w:t>人脸识别的领域被应用，</w:t>
      </w:r>
      <w:r>
        <w:rPr>
          <w:rFonts w:hint="eastAsia"/>
          <w:lang w:eastAsia="zh-CN"/>
        </w:rPr>
        <w:t>人脸识别</w:t>
      </w:r>
      <w:r>
        <w:rPr>
          <w:lang w:eastAsia="zh-CN"/>
        </w:rPr>
        <w:t>的效果取得了巨大的提升。</w:t>
      </w:r>
      <w:r>
        <w:rPr>
          <w:lang w:eastAsia="zh-CN"/>
        </w:rPr>
        <w:t>D</w:t>
      </w:r>
      <w:r>
        <w:rPr>
          <w:rFonts w:hint="eastAsia"/>
          <w:lang w:eastAsia="zh-CN"/>
        </w:rPr>
        <w:t>eep</w:t>
      </w:r>
      <w:r>
        <w:rPr>
          <w:lang w:eastAsia="zh-CN"/>
        </w:rPr>
        <w:t>F</w:t>
      </w:r>
      <w:r>
        <w:rPr>
          <w:rFonts w:hint="eastAsia"/>
          <w:lang w:eastAsia="zh-CN"/>
        </w:rPr>
        <w:t>ace</w:t>
      </w:r>
      <w:r w:rsidRPr="00D64950">
        <w:rPr>
          <w:vertAlign w:val="superscript"/>
          <w:lang w:eastAsia="zh-CN"/>
        </w:rPr>
        <w:t>[</w:t>
      </w:r>
      <w:r w:rsidR="0083714F" w:rsidRPr="00D64950">
        <w:rPr>
          <w:vertAlign w:val="superscript"/>
          <w:lang w:eastAsia="zh-CN"/>
        </w:rPr>
        <w:t>7</w:t>
      </w:r>
      <w:r w:rsidRPr="00D64950">
        <w:rPr>
          <w:vertAlign w:val="superscript"/>
          <w:lang w:eastAsia="zh-CN"/>
        </w:rPr>
        <w:t>]</w:t>
      </w:r>
      <w:r>
        <w:rPr>
          <w:rFonts w:hint="eastAsia"/>
          <w:lang w:eastAsia="zh-CN"/>
        </w:rPr>
        <w:t>利用</w:t>
      </w:r>
      <w:r>
        <w:rPr>
          <w:lang w:eastAsia="zh-CN"/>
        </w:rPr>
        <w:t>了卷积神经网络</w:t>
      </w:r>
      <w:r>
        <w:rPr>
          <w:rFonts w:hint="eastAsia"/>
          <w:lang w:eastAsia="zh-CN"/>
        </w:rPr>
        <w:t>以及</w:t>
      </w:r>
      <w:r>
        <w:rPr>
          <w:lang w:eastAsia="zh-CN"/>
        </w:rPr>
        <w:t>大规模的人脸图像进行人脸识别，</w:t>
      </w:r>
      <w:r>
        <w:rPr>
          <w:rFonts w:hint="eastAsia"/>
          <w:lang w:eastAsia="zh-CN"/>
        </w:rPr>
        <w:t>在</w:t>
      </w:r>
      <w:r>
        <w:rPr>
          <w:lang w:eastAsia="zh-CN"/>
        </w:rPr>
        <w:t>LFW</w:t>
      </w:r>
      <w:r>
        <w:rPr>
          <w:rFonts w:hint="eastAsia"/>
          <w:lang w:eastAsia="zh-CN"/>
        </w:rPr>
        <w:t>上</w:t>
      </w:r>
      <w:r>
        <w:rPr>
          <w:lang w:eastAsia="zh-CN"/>
        </w:rPr>
        <w:t>的精度高达</w:t>
      </w:r>
      <w:r>
        <w:rPr>
          <w:lang w:eastAsia="zh-CN"/>
        </w:rPr>
        <w:t>97.35%</w:t>
      </w:r>
      <w:r>
        <w:rPr>
          <w:lang w:eastAsia="zh-CN"/>
        </w:rPr>
        <w:t>，</w:t>
      </w:r>
      <w:r>
        <w:rPr>
          <w:rFonts w:hint="eastAsia"/>
          <w:lang w:eastAsia="zh-CN"/>
        </w:rPr>
        <w:t>与</w:t>
      </w:r>
      <w:r>
        <w:rPr>
          <w:lang w:eastAsia="zh-CN"/>
        </w:rPr>
        <w:t>人工识别不分上下。</w:t>
      </w:r>
    </w:p>
    <w:p w:rsidR="00CE479B" w:rsidRDefault="00CE479B" w:rsidP="000C3C94">
      <w:pPr>
        <w:pStyle w:val="2"/>
        <w:rPr>
          <w:lang w:eastAsia="zh-CN"/>
        </w:rPr>
      </w:pPr>
    </w:p>
    <w:p w:rsidR="00856EE3" w:rsidRDefault="00B01811" w:rsidP="000C3C94">
      <w:pPr>
        <w:pStyle w:val="2"/>
        <w:rPr>
          <w:lang w:eastAsia="zh-CN"/>
        </w:rPr>
      </w:pPr>
      <w:r>
        <w:rPr>
          <w:rFonts w:hint="eastAsia"/>
          <w:lang w:eastAsia="zh-CN"/>
        </w:rPr>
        <w:t>2.3</w:t>
      </w:r>
      <w:r w:rsidR="00856EE3">
        <w:rPr>
          <w:rFonts w:hint="eastAsia"/>
          <w:lang w:eastAsia="zh-CN"/>
        </w:rPr>
        <w:t xml:space="preserve"> </w:t>
      </w:r>
      <w:r w:rsidR="00856EE3">
        <w:rPr>
          <w:rFonts w:ascii="SimSun" w:eastAsia="SimSun" w:hAnsi="SimSun" w:cs="SimSun"/>
          <w:lang w:eastAsia="zh-CN"/>
        </w:rPr>
        <w:t>图</w:t>
      </w:r>
      <w:r w:rsidR="00856EE3">
        <w:rPr>
          <w:lang w:eastAsia="zh-CN"/>
        </w:rPr>
        <w:t>片相似度</w:t>
      </w:r>
      <w:r w:rsidR="00856EE3">
        <w:rPr>
          <w:rFonts w:hint="eastAsia"/>
          <w:lang w:eastAsia="zh-CN"/>
        </w:rPr>
        <w:t>比</w:t>
      </w:r>
      <w:r w:rsidR="00856EE3">
        <w:rPr>
          <w:rFonts w:ascii="SimSun" w:eastAsia="SimSun" w:hAnsi="SimSun" w:cs="SimSun"/>
          <w:lang w:eastAsia="zh-CN"/>
        </w:rPr>
        <w:t>较</w:t>
      </w:r>
    </w:p>
    <w:p w:rsidR="000C3C94" w:rsidRDefault="00B46077" w:rsidP="00B46077">
      <w:pPr>
        <w:ind w:firstLine="720"/>
        <w:rPr>
          <w:lang w:eastAsia="zh-CN"/>
        </w:rPr>
      </w:pPr>
      <w:r w:rsidRPr="00B46077">
        <w:rPr>
          <w:lang w:eastAsia="zh-CN"/>
        </w:rPr>
        <w:t>计</w:t>
      </w:r>
      <w:r w:rsidRPr="00B46077">
        <w:rPr>
          <w:rFonts w:hint="eastAsia"/>
          <w:lang w:eastAsia="zh-CN"/>
        </w:rPr>
        <w:t>算</w:t>
      </w:r>
      <w:r w:rsidRPr="00B46077">
        <w:rPr>
          <w:lang w:eastAsia="zh-CN"/>
        </w:rPr>
        <w:t>图</w:t>
      </w:r>
      <w:r>
        <w:rPr>
          <w:rFonts w:hint="eastAsia"/>
          <w:lang w:eastAsia="zh-CN"/>
        </w:rPr>
        <w:t>像的相似度，</w:t>
      </w:r>
      <w:r w:rsidRPr="00B46077">
        <w:rPr>
          <w:rFonts w:hint="eastAsia"/>
          <w:lang w:eastAsia="zh-CN"/>
        </w:rPr>
        <w:t>要找出</w:t>
      </w:r>
      <w:r w:rsidRPr="00B46077">
        <w:rPr>
          <w:lang w:eastAsia="zh-CN"/>
        </w:rPr>
        <w:t>图</w:t>
      </w:r>
      <w:r>
        <w:rPr>
          <w:rFonts w:hint="eastAsia"/>
          <w:lang w:eastAsia="zh-CN"/>
        </w:rPr>
        <w:t>像的特征。</w:t>
      </w:r>
      <w:r w:rsidRPr="00B46077">
        <w:rPr>
          <w:rFonts w:hint="eastAsia"/>
          <w:lang w:eastAsia="zh-CN"/>
        </w:rPr>
        <w:t>要</w:t>
      </w:r>
      <w:r w:rsidRPr="00B46077">
        <w:rPr>
          <w:lang w:eastAsia="zh-CN"/>
        </w:rPr>
        <w:t>计</w:t>
      </w:r>
      <w:r w:rsidRPr="00B46077">
        <w:rPr>
          <w:rFonts w:hint="eastAsia"/>
          <w:lang w:eastAsia="zh-CN"/>
        </w:rPr>
        <w:t>算相似度，必</w:t>
      </w:r>
      <w:r w:rsidRPr="00B46077">
        <w:rPr>
          <w:lang w:eastAsia="zh-CN"/>
        </w:rPr>
        <w:t>须</w:t>
      </w:r>
      <w:r w:rsidRPr="00B46077">
        <w:rPr>
          <w:rFonts w:hint="eastAsia"/>
          <w:lang w:eastAsia="zh-CN"/>
        </w:rPr>
        <w:t>抽象出一些特征比如</w:t>
      </w:r>
      <w:r w:rsidRPr="00B46077">
        <w:rPr>
          <w:lang w:eastAsia="zh-CN"/>
        </w:rPr>
        <w:t>蓝</w:t>
      </w:r>
      <w:r w:rsidRPr="00B46077">
        <w:rPr>
          <w:rFonts w:hint="eastAsia"/>
          <w:lang w:eastAsia="zh-CN"/>
        </w:rPr>
        <w:t>天白云</w:t>
      </w:r>
      <w:r w:rsidRPr="00B46077">
        <w:rPr>
          <w:lang w:eastAsia="zh-CN"/>
        </w:rPr>
        <w:t>绿</w:t>
      </w:r>
      <w:r w:rsidRPr="00B46077">
        <w:rPr>
          <w:rFonts w:hint="eastAsia"/>
          <w:lang w:eastAsia="zh-CN"/>
        </w:rPr>
        <w:t>草。常用的</w:t>
      </w:r>
      <w:r w:rsidRPr="00B46077">
        <w:rPr>
          <w:lang w:eastAsia="zh-CN"/>
        </w:rPr>
        <w:t>图</w:t>
      </w:r>
      <w:r w:rsidRPr="00B46077">
        <w:rPr>
          <w:rFonts w:hint="eastAsia"/>
          <w:lang w:eastAsia="zh-CN"/>
        </w:rPr>
        <w:t>像特征有</w:t>
      </w:r>
      <w:r w:rsidRPr="00B46077">
        <w:rPr>
          <w:lang w:eastAsia="zh-CN"/>
        </w:rPr>
        <w:t>颜</w:t>
      </w:r>
      <w:r w:rsidRPr="00B46077">
        <w:rPr>
          <w:rFonts w:hint="eastAsia"/>
          <w:lang w:eastAsia="zh-CN"/>
        </w:rPr>
        <w:t>色特征、</w:t>
      </w:r>
      <w:r w:rsidRPr="00B46077">
        <w:rPr>
          <w:lang w:eastAsia="zh-CN"/>
        </w:rPr>
        <w:t>纹</w:t>
      </w:r>
      <w:r w:rsidRPr="00B46077">
        <w:rPr>
          <w:rFonts w:hint="eastAsia"/>
          <w:lang w:eastAsia="zh-CN"/>
        </w:rPr>
        <w:t>理特征、形状特征和空</w:t>
      </w:r>
      <w:r w:rsidRPr="00B46077">
        <w:rPr>
          <w:lang w:eastAsia="zh-CN"/>
        </w:rPr>
        <w:t>间</w:t>
      </w:r>
      <w:r w:rsidRPr="00B46077">
        <w:rPr>
          <w:rFonts w:hint="eastAsia"/>
          <w:lang w:eastAsia="zh-CN"/>
        </w:rPr>
        <w:t>关系特</w:t>
      </w:r>
      <w:r w:rsidRPr="00B46077">
        <w:rPr>
          <w:rFonts w:hint="eastAsia"/>
          <w:lang w:eastAsia="zh-CN"/>
        </w:rPr>
        <w:lastRenderedPageBreak/>
        <w:t>征等。</w:t>
      </w:r>
      <w:r w:rsidRPr="00B46077">
        <w:rPr>
          <w:lang w:eastAsia="zh-CN"/>
        </w:rPr>
        <w:t>颜</w:t>
      </w:r>
      <w:r>
        <w:rPr>
          <w:rFonts w:hint="eastAsia"/>
          <w:lang w:eastAsia="zh-CN"/>
        </w:rPr>
        <w:t>色特征</w:t>
      </w:r>
      <w:r w:rsidRPr="00B46077">
        <w:rPr>
          <w:rFonts w:hint="eastAsia"/>
          <w:lang w:eastAsia="zh-CN"/>
        </w:rPr>
        <w:t>是最常用的，在其中又分</w:t>
      </w:r>
      <w:r w:rsidRPr="00B46077">
        <w:rPr>
          <w:lang w:eastAsia="zh-CN"/>
        </w:rPr>
        <w:t>为</w:t>
      </w:r>
      <w:r w:rsidRPr="00B46077">
        <w:rPr>
          <w:rFonts w:hint="eastAsia"/>
          <w:lang w:eastAsia="zh-CN"/>
        </w:rPr>
        <w:t>直方</w:t>
      </w:r>
      <w:r w:rsidRPr="00B46077">
        <w:rPr>
          <w:lang w:eastAsia="zh-CN"/>
        </w:rPr>
        <w:t>图</w:t>
      </w:r>
      <w:r w:rsidRPr="00B46077">
        <w:rPr>
          <w:rFonts w:hint="eastAsia"/>
          <w:lang w:eastAsia="zh-CN"/>
        </w:rPr>
        <w:t>、</w:t>
      </w:r>
      <w:r w:rsidRPr="00B46077">
        <w:rPr>
          <w:lang w:eastAsia="zh-CN"/>
        </w:rPr>
        <w:t>颜</w:t>
      </w:r>
      <w:r w:rsidRPr="00B46077">
        <w:rPr>
          <w:rFonts w:hint="eastAsia"/>
          <w:lang w:eastAsia="zh-CN"/>
        </w:rPr>
        <w:t>色集、</w:t>
      </w:r>
      <w:r w:rsidRPr="00B46077">
        <w:rPr>
          <w:lang w:eastAsia="zh-CN"/>
        </w:rPr>
        <w:t>颜</w:t>
      </w:r>
      <w:r w:rsidRPr="00B46077">
        <w:rPr>
          <w:rFonts w:hint="eastAsia"/>
          <w:lang w:eastAsia="zh-CN"/>
        </w:rPr>
        <w:t>色矩、聚合向量和相关</w:t>
      </w:r>
      <w:r w:rsidRPr="00B46077">
        <w:rPr>
          <w:lang w:eastAsia="zh-CN"/>
        </w:rPr>
        <w:t>图</w:t>
      </w:r>
      <w:r w:rsidRPr="00B46077">
        <w:rPr>
          <w:rFonts w:hint="eastAsia"/>
          <w:lang w:eastAsia="zh-CN"/>
        </w:rPr>
        <w:t>等。直方</w:t>
      </w:r>
      <w:r w:rsidRPr="00B46077">
        <w:rPr>
          <w:lang w:eastAsia="zh-CN"/>
        </w:rPr>
        <w:t>图</w:t>
      </w:r>
      <w:r w:rsidRPr="00B46077">
        <w:rPr>
          <w:rFonts w:hint="eastAsia"/>
          <w:lang w:eastAsia="zh-CN"/>
        </w:rPr>
        <w:t>能</w:t>
      </w:r>
      <w:r w:rsidRPr="00B46077">
        <w:rPr>
          <w:lang w:eastAsia="zh-CN"/>
        </w:rPr>
        <w:t>够</w:t>
      </w:r>
      <w:r w:rsidRPr="00B46077">
        <w:rPr>
          <w:rFonts w:hint="eastAsia"/>
          <w:lang w:eastAsia="zh-CN"/>
        </w:rPr>
        <w:t>描述一幅</w:t>
      </w:r>
      <w:r w:rsidRPr="00B46077">
        <w:rPr>
          <w:lang w:eastAsia="zh-CN"/>
        </w:rPr>
        <w:t>图</w:t>
      </w:r>
      <w:r w:rsidRPr="00B46077">
        <w:rPr>
          <w:rFonts w:hint="eastAsia"/>
          <w:lang w:eastAsia="zh-CN"/>
        </w:rPr>
        <w:t>像中</w:t>
      </w:r>
      <w:r w:rsidRPr="00B46077">
        <w:rPr>
          <w:lang w:eastAsia="zh-CN"/>
        </w:rPr>
        <w:t>颜</w:t>
      </w:r>
      <w:r w:rsidRPr="00B46077">
        <w:rPr>
          <w:rFonts w:hint="eastAsia"/>
          <w:lang w:eastAsia="zh-CN"/>
        </w:rPr>
        <w:t>色的全局分布，而且容易理解和</w:t>
      </w:r>
      <w:r w:rsidRPr="00B46077">
        <w:rPr>
          <w:lang w:eastAsia="zh-CN"/>
        </w:rPr>
        <w:t>实现</w:t>
      </w:r>
      <w:r w:rsidRPr="00B46077">
        <w:rPr>
          <w:rFonts w:hint="eastAsia"/>
          <w:lang w:eastAsia="zh-CN"/>
        </w:rPr>
        <w:t>，所以入</w:t>
      </w:r>
      <w:r w:rsidRPr="00B46077">
        <w:rPr>
          <w:lang w:eastAsia="zh-CN"/>
        </w:rPr>
        <w:t>门级</w:t>
      </w:r>
      <w:r w:rsidRPr="00B46077">
        <w:rPr>
          <w:rFonts w:hint="eastAsia"/>
          <w:lang w:eastAsia="zh-CN"/>
        </w:rPr>
        <w:t>的</w:t>
      </w:r>
      <w:r w:rsidRPr="00B46077">
        <w:rPr>
          <w:lang w:eastAsia="zh-CN"/>
        </w:rPr>
        <w:t>图</w:t>
      </w:r>
      <w:r w:rsidRPr="00B46077">
        <w:rPr>
          <w:rFonts w:hint="eastAsia"/>
          <w:lang w:eastAsia="zh-CN"/>
        </w:rPr>
        <w:t>像相似度</w:t>
      </w:r>
      <w:r w:rsidRPr="00B46077">
        <w:rPr>
          <w:lang w:eastAsia="zh-CN"/>
        </w:rPr>
        <w:t>计</w:t>
      </w:r>
      <w:r w:rsidRPr="00B46077">
        <w:rPr>
          <w:rFonts w:hint="eastAsia"/>
          <w:lang w:eastAsia="zh-CN"/>
        </w:rPr>
        <w:t>算都是使用它的</w:t>
      </w:r>
      <w:r>
        <w:rPr>
          <w:lang w:eastAsia="zh-CN"/>
        </w:rPr>
        <w:t>。</w:t>
      </w:r>
    </w:p>
    <w:p w:rsidR="00B46077" w:rsidRDefault="00B46077" w:rsidP="00B46077">
      <w:pPr>
        <w:ind w:firstLine="720"/>
        <w:rPr>
          <w:lang w:eastAsia="zh-CN"/>
        </w:rPr>
      </w:pPr>
      <w:r>
        <w:rPr>
          <w:lang w:eastAsia="zh-CN"/>
        </w:rPr>
        <w:t>使用直方图进行图片相似度的比较，</w:t>
      </w:r>
      <w:r>
        <w:rPr>
          <w:rFonts w:hint="eastAsia"/>
          <w:lang w:eastAsia="zh-CN"/>
        </w:rPr>
        <w:t>需要</w:t>
      </w:r>
      <w:r>
        <w:rPr>
          <w:lang w:eastAsia="zh-CN"/>
        </w:rPr>
        <w:t>比较直方图的</w:t>
      </w:r>
      <w:r>
        <w:rPr>
          <w:rFonts w:hint="eastAsia"/>
          <w:lang w:eastAsia="zh-CN"/>
        </w:rPr>
        <w:t>相似性</w:t>
      </w:r>
      <w:r>
        <w:rPr>
          <w:lang w:eastAsia="zh-CN"/>
        </w:rPr>
        <w:t>，即</w:t>
      </w:r>
      <w:r>
        <w:rPr>
          <w:rFonts w:hint="eastAsia"/>
          <w:lang w:eastAsia="zh-CN"/>
        </w:rPr>
        <w:t>进行</w:t>
      </w:r>
      <w:r>
        <w:rPr>
          <w:lang w:eastAsia="zh-CN"/>
        </w:rPr>
        <w:t>直方图的匹配，常用的</w:t>
      </w:r>
      <w:r>
        <w:rPr>
          <w:rFonts w:hint="eastAsia"/>
          <w:lang w:eastAsia="zh-CN"/>
        </w:rPr>
        <w:t>直方图</w:t>
      </w:r>
      <w:r>
        <w:rPr>
          <w:lang w:eastAsia="zh-CN"/>
        </w:rPr>
        <w:t>的匹配方法有四种：</w:t>
      </w:r>
    </w:p>
    <w:p w:rsidR="00B46077" w:rsidRDefault="00B46077" w:rsidP="00B46077">
      <w:pPr>
        <w:rPr>
          <w:lang w:eastAsia="zh-CN"/>
        </w:rPr>
      </w:pPr>
      <w:r>
        <w:rPr>
          <w:lang w:eastAsia="zh-CN"/>
        </w:rPr>
        <w:tab/>
      </w:r>
      <w:r>
        <w:rPr>
          <w:lang w:eastAsia="zh-CN"/>
        </w:rPr>
        <w:t>（</w:t>
      </w:r>
      <w:r>
        <w:rPr>
          <w:lang w:eastAsia="zh-CN"/>
        </w:rPr>
        <w:t>1</w:t>
      </w:r>
      <w:r>
        <w:rPr>
          <w:lang w:eastAsia="zh-CN"/>
        </w:rPr>
        <w:t>）</w:t>
      </w:r>
      <w:commentRangeStart w:id="10"/>
      <w:r>
        <w:rPr>
          <w:lang w:eastAsia="zh-CN"/>
        </w:rPr>
        <w:t>相关度，</w:t>
      </w:r>
      <w:r>
        <w:rPr>
          <w:rFonts w:hint="eastAsia"/>
          <w:lang w:eastAsia="zh-CN"/>
        </w:rPr>
        <w:t>如图</w:t>
      </w:r>
      <w:r>
        <w:rPr>
          <w:lang w:eastAsia="zh-CN"/>
        </w:rPr>
        <w:t>2.1</w:t>
      </w:r>
      <w:r>
        <w:rPr>
          <w:rFonts w:hint="eastAsia"/>
          <w:lang w:eastAsia="zh-CN"/>
        </w:rPr>
        <w:t>所示</w:t>
      </w:r>
      <w:r>
        <w:rPr>
          <w:lang w:eastAsia="zh-CN"/>
        </w:rPr>
        <w:t>。</w:t>
      </w:r>
      <w:commentRangeEnd w:id="10"/>
      <w:r w:rsidR="003F6E4F">
        <w:rPr>
          <w:rStyle w:val="ad"/>
          <w:rFonts w:ascii="宋体" w:hAnsi="宋体" w:cstheme="minorBidi"/>
        </w:rPr>
        <w:commentReference w:id="10"/>
      </w:r>
    </w:p>
    <w:p w:rsidR="00B46077" w:rsidRDefault="00B46077" w:rsidP="00B46077">
      <w:pPr>
        <w:jc w:val="center"/>
        <w:rPr>
          <w:lang w:eastAsia="zh-CN"/>
        </w:rPr>
      </w:pPr>
      <w:r w:rsidRPr="00B46077">
        <w:rPr>
          <w:rFonts w:ascii="SimSun" w:eastAsia="SimSun" w:hAnsi="SimSun" w:cs="SimSun"/>
          <w:noProof/>
          <w:lang w:eastAsia="zh-CN"/>
        </w:rPr>
        <w:drawing>
          <wp:inline distT="0" distB="0" distL="0" distR="0">
            <wp:extent cx="3571875" cy="1081624"/>
            <wp:effectExtent l="0" t="0" r="9525"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3593757" cy="1088250"/>
                    </a:xfrm>
                    <a:prstGeom prst="rect">
                      <a:avLst/>
                    </a:prstGeom>
                  </pic:spPr>
                </pic:pic>
              </a:graphicData>
            </a:graphic>
          </wp:inline>
        </w:drawing>
      </w:r>
    </w:p>
    <w:p w:rsidR="00B46077" w:rsidRDefault="00B46077" w:rsidP="00B46077">
      <w:pPr>
        <w:jc w:val="center"/>
        <w:rPr>
          <w:lang w:eastAsia="zh-CN"/>
        </w:rPr>
      </w:pPr>
      <w:r>
        <w:rPr>
          <w:rFonts w:hint="eastAsia"/>
          <w:lang w:eastAsia="zh-CN"/>
        </w:rPr>
        <w:t>图</w:t>
      </w:r>
      <w:r>
        <w:rPr>
          <w:lang w:eastAsia="zh-CN"/>
        </w:rPr>
        <w:t xml:space="preserve">2.1 </w:t>
      </w:r>
      <w:r>
        <w:rPr>
          <w:rFonts w:hint="eastAsia"/>
          <w:lang w:eastAsia="zh-CN"/>
        </w:rPr>
        <w:t>相似度</w:t>
      </w:r>
      <w:r>
        <w:rPr>
          <w:lang w:eastAsia="zh-CN"/>
        </w:rPr>
        <w:t>公式</w:t>
      </w:r>
    </w:p>
    <w:p w:rsidR="00323178" w:rsidRDefault="00B46077" w:rsidP="00B46077">
      <w:pPr>
        <w:rPr>
          <w:lang w:eastAsia="zh-CN"/>
        </w:rPr>
      </w:pPr>
      <w:r>
        <w:rPr>
          <w:lang w:eastAsia="zh-CN"/>
        </w:rPr>
        <w:tab/>
      </w:r>
      <w:r>
        <w:rPr>
          <w:lang w:eastAsia="zh-CN"/>
        </w:rPr>
        <w:t>（</w:t>
      </w:r>
      <w:r>
        <w:rPr>
          <w:lang w:eastAsia="zh-CN"/>
        </w:rPr>
        <w:t>2</w:t>
      </w:r>
      <w:r>
        <w:rPr>
          <w:lang w:eastAsia="zh-CN"/>
        </w:rPr>
        <w:t>）卡方系数</w:t>
      </w:r>
      <w:r w:rsidR="00323178">
        <w:rPr>
          <w:lang w:eastAsia="zh-CN"/>
        </w:rPr>
        <w:t>，</w:t>
      </w:r>
      <w:r w:rsidR="00323178">
        <w:rPr>
          <w:rFonts w:hint="eastAsia"/>
          <w:lang w:eastAsia="zh-CN"/>
        </w:rPr>
        <w:t>如</w:t>
      </w:r>
      <w:commentRangeStart w:id="11"/>
      <w:r w:rsidR="00323178">
        <w:rPr>
          <w:lang w:eastAsia="zh-CN"/>
        </w:rPr>
        <w:t>图</w:t>
      </w:r>
      <w:r w:rsidR="00323178">
        <w:rPr>
          <w:lang w:eastAsia="zh-CN"/>
        </w:rPr>
        <w:t>2.2</w:t>
      </w:r>
      <w:r w:rsidR="00323178">
        <w:rPr>
          <w:rFonts w:hint="eastAsia"/>
          <w:lang w:eastAsia="zh-CN"/>
        </w:rPr>
        <w:t>所示</w:t>
      </w:r>
      <w:r w:rsidR="00323178">
        <w:rPr>
          <w:lang w:eastAsia="zh-CN"/>
        </w:rPr>
        <w:t>。</w:t>
      </w:r>
      <w:commentRangeEnd w:id="11"/>
      <w:r w:rsidR="003F6E4F">
        <w:rPr>
          <w:rStyle w:val="ad"/>
          <w:rFonts w:ascii="宋体" w:hAnsi="宋体" w:cstheme="minorBidi"/>
        </w:rPr>
        <w:commentReference w:id="11"/>
      </w:r>
    </w:p>
    <w:p w:rsidR="00B46077" w:rsidRDefault="00323178" w:rsidP="00323178">
      <w:pPr>
        <w:jc w:val="center"/>
        <w:rPr>
          <w:lang w:eastAsia="zh-CN"/>
        </w:rPr>
      </w:pPr>
      <w:r w:rsidRPr="00323178">
        <w:rPr>
          <w:noProof/>
          <w:lang w:eastAsia="zh-CN"/>
        </w:rPr>
        <w:drawing>
          <wp:inline distT="0" distB="0" distL="0" distR="0">
            <wp:extent cx="3178683" cy="800737"/>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222534" cy="811783"/>
                    </a:xfrm>
                    <a:prstGeom prst="rect">
                      <a:avLst/>
                    </a:prstGeom>
                  </pic:spPr>
                </pic:pic>
              </a:graphicData>
            </a:graphic>
          </wp:inline>
        </w:drawing>
      </w:r>
      <w:r w:rsidR="004F5E4D" w:rsidRPr="004F5E4D">
        <w:rPr>
          <w:noProof/>
          <w:lang w:eastAsia="zh-CN"/>
        </w:rPr>
        <w:t xml:space="preserve"> </w:t>
      </w:r>
    </w:p>
    <w:p w:rsidR="00323178" w:rsidRDefault="00323178" w:rsidP="00323178">
      <w:pPr>
        <w:jc w:val="center"/>
        <w:rPr>
          <w:lang w:eastAsia="zh-CN"/>
        </w:rPr>
      </w:pPr>
      <w:r>
        <w:rPr>
          <w:rFonts w:hint="eastAsia"/>
          <w:lang w:eastAsia="zh-CN"/>
        </w:rPr>
        <w:t>图</w:t>
      </w:r>
      <w:r>
        <w:rPr>
          <w:lang w:eastAsia="zh-CN"/>
        </w:rPr>
        <w:t xml:space="preserve">2.2 </w:t>
      </w:r>
      <w:r>
        <w:rPr>
          <w:rFonts w:hint="eastAsia"/>
          <w:lang w:eastAsia="zh-CN"/>
        </w:rPr>
        <w:t>卡方系数</w:t>
      </w:r>
      <w:r>
        <w:rPr>
          <w:lang w:eastAsia="zh-CN"/>
        </w:rPr>
        <w:t>公式</w:t>
      </w:r>
    </w:p>
    <w:p w:rsidR="00323178" w:rsidRDefault="00323178" w:rsidP="00323178">
      <w:pPr>
        <w:rPr>
          <w:lang w:eastAsia="zh-CN"/>
        </w:rPr>
      </w:pPr>
      <w:r>
        <w:rPr>
          <w:lang w:eastAsia="zh-CN"/>
        </w:rPr>
        <w:tab/>
      </w:r>
    </w:p>
    <w:p w:rsidR="00323178" w:rsidRDefault="00323178" w:rsidP="00323178">
      <w:pPr>
        <w:rPr>
          <w:lang w:eastAsia="zh-CN"/>
        </w:rPr>
      </w:pPr>
    </w:p>
    <w:p w:rsidR="00323178" w:rsidRDefault="00323178" w:rsidP="00323178">
      <w:pPr>
        <w:rPr>
          <w:lang w:eastAsia="zh-CN"/>
        </w:rPr>
      </w:pPr>
      <w:r>
        <w:rPr>
          <w:rFonts w:hint="eastAsia"/>
          <w:lang w:eastAsia="zh-CN"/>
        </w:rPr>
        <w:tab/>
      </w:r>
      <w:r>
        <w:rPr>
          <w:rFonts w:hint="eastAsia"/>
          <w:lang w:eastAsia="zh-CN"/>
        </w:rPr>
        <w:t>（</w:t>
      </w:r>
      <w:r>
        <w:rPr>
          <w:lang w:eastAsia="zh-CN"/>
        </w:rPr>
        <w:t>3</w:t>
      </w:r>
      <w:r>
        <w:rPr>
          <w:rFonts w:hint="eastAsia"/>
          <w:lang w:eastAsia="zh-CN"/>
        </w:rPr>
        <w:t>）相交</w:t>
      </w:r>
      <w:r>
        <w:rPr>
          <w:lang w:eastAsia="zh-CN"/>
        </w:rPr>
        <w:t>系数</w:t>
      </w:r>
      <w:commentRangeStart w:id="12"/>
      <w:r w:rsidR="004F5E4D">
        <w:rPr>
          <w:lang w:eastAsia="zh-CN"/>
        </w:rPr>
        <w:t>，</w:t>
      </w:r>
      <w:r w:rsidR="004F5E4D">
        <w:rPr>
          <w:rFonts w:hint="eastAsia"/>
          <w:lang w:eastAsia="zh-CN"/>
        </w:rPr>
        <w:t>如</w:t>
      </w:r>
      <w:r w:rsidR="004F5E4D">
        <w:rPr>
          <w:lang w:eastAsia="zh-CN"/>
        </w:rPr>
        <w:t>图</w:t>
      </w:r>
      <w:r w:rsidR="004F5E4D">
        <w:rPr>
          <w:lang w:eastAsia="zh-CN"/>
        </w:rPr>
        <w:t>2.3</w:t>
      </w:r>
      <w:r w:rsidR="004F5E4D">
        <w:rPr>
          <w:rFonts w:hint="eastAsia"/>
          <w:lang w:eastAsia="zh-CN"/>
        </w:rPr>
        <w:t>所示</w:t>
      </w:r>
      <w:r w:rsidR="004F5E4D">
        <w:rPr>
          <w:lang w:eastAsia="zh-CN"/>
        </w:rPr>
        <w:t>。</w:t>
      </w:r>
      <w:commentRangeEnd w:id="12"/>
      <w:r w:rsidR="003F6E4F">
        <w:rPr>
          <w:rStyle w:val="ad"/>
          <w:rFonts w:ascii="宋体" w:hAnsi="宋体" w:cstheme="minorBidi"/>
        </w:rPr>
        <w:commentReference w:id="12"/>
      </w:r>
    </w:p>
    <w:p w:rsidR="00323178" w:rsidRPr="00B46077" w:rsidRDefault="00323178" w:rsidP="00B46077">
      <w:pPr>
        <w:rPr>
          <w:lang w:eastAsia="zh-CN"/>
        </w:rPr>
      </w:pPr>
    </w:p>
    <w:p w:rsidR="00B46077" w:rsidRDefault="004F5E4D" w:rsidP="004F5E4D">
      <w:pPr>
        <w:pStyle w:val="2"/>
        <w:jc w:val="center"/>
        <w:rPr>
          <w:lang w:eastAsia="zh-CN"/>
        </w:rPr>
      </w:pPr>
      <w:r w:rsidRPr="004F5E4D">
        <w:rPr>
          <w:noProof/>
          <w:lang w:eastAsia="zh-CN"/>
        </w:rPr>
        <w:drawing>
          <wp:inline distT="0" distB="0" distL="0" distR="0">
            <wp:extent cx="3388995" cy="754073"/>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3401198" cy="756788"/>
                    </a:xfrm>
                    <a:prstGeom prst="rect">
                      <a:avLst/>
                    </a:prstGeom>
                  </pic:spPr>
                </pic:pic>
              </a:graphicData>
            </a:graphic>
          </wp:inline>
        </w:drawing>
      </w:r>
    </w:p>
    <w:p w:rsidR="004F5E4D" w:rsidRPr="004F5E4D" w:rsidRDefault="004F5E4D" w:rsidP="004F5E4D">
      <w:pPr>
        <w:jc w:val="center"/>
        <w:rPr>
          <w:lang w:eastAsia="zh-CN"/>
        </w:rPr>
      </w:pPr>
      <w:r>
        <w:rPr>
          <w:rFonts w:hint="eastAsia"/>
          <w:lang w:eastAsia="zh-CN"/>
        </w:rPr>
        <w:t>图</w:t>
      </w:r>
      <w:r>
        <w:rPr>
          <w:lang w:eastAsia="zh-CN"/>
        </w:rPr>
        <w:t xml:space="preserve">2.3 </w:t>
      </w:r>
      <w:r>
        <w:rPr>
          <w:rFonts w:hint="eastAsia"/>
          <w:lang w:eastAsia="zh-CN"/>
        </w:rPr>
        <w:t>相交系数</w:t>
      </w:r>
      <w:r>
        <w:rPr>
          <w:lang w:eastAsia="zh-CN"/>
        </w:rPr>
        <w:t>公式</w:t>
      </w:r>
    </w:p>
    <w:p w:rsidR="00B46077" w:rsidRDefault="00B46077" w:rsidP="003E19BB">
      <w:pPr>
        <w:pStyle w:val="2"/>
        <w:rPr>
          <w:lang w:eastAsia="zh-CN"/>
        </w:rPr>
      </w:pPr>
    </w:p>
    <w:p w:rsidR="004F5E4D" w:rsidRDefault="004F5E4D" w:rsidP="004F5E4D">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巴氏距离，</w:t>
      </w:r>
      <w:commentRangeStart w:id="13"/>
      <w:r>
        <w:rPr>
          <w:rFonts w:hint="eastAsia"/>
          <w:lang w:eastAsia="zh-CN"/>
        </w:rPr>
        <w:t>如</w:t>
      </w:r>
      <w:r>
        <w:rPr>
          <w:lang w:eastAsia="zh-CN"/>
        </w:rPr>
        <w:t>图</w:t>
      </w:r>
      <w:r>
        <w:rPr>
          <w:lang w:eastAsia="zh-CN"/>
        </w:rPr>
        <w:t>2.4</w:t>
      </w:r>
      <w:r>
        <w:rPr>
          <w:rFonts w:hint="eastAsia"/>
          <w:lang w:eastAsia="zh-CN"/>
        </w:rPr>
        <w:t>所示</w:t>
      </w:r>
      <w:r>
        <w:rPr>
          <w:lang w:eastAsia="zh-CN"/>
        </w:rPr>
        <w:t>。</w:t>
      </w:r>
      <w:commentRangeEnd w:id="13"/>
      <w:r w:rsidR="003F6E4F">
        <w:rPr>
          <w:rStyle w:val="ad"/>
          <w:rFonts w:ascii="宋体" w:hAnsi="宋体" w:cstheme="minorBidi"/>
        </w:rPr>
        <w:commentReference w:id="13"/>
      </w:r>
    </w:p>
    <w:p w:rsidR="004F5E4D" w:rsidRPr="004F5E4D" w:rsidRDefault="004F5E4D" w:rsidP="004F5E4D">
      <w:pPr>
        <w:rPr>
          <w:lang w:eastAsia="zh-CN"/>
        </w:rPr>
      </w:pPr>
    </w:p>
    <w:p w:rsidR="00820A2C" w:rsidRDefault="00820A2C" w:rsidP="003E19BB">
      <w:pPr>
        <w:pStyle w:val="2"/>
        <w:rPr>
          <w:lang w:eastAsia="zh-CN"/>
        </w:rPr>
      </w:pPr>
    </w:p>
    <w:p w:rsidR="00820A2C" w:rsidRDefault="00820A2C" w:rsidP="00820A2C">
      <w:pPr>
        <w:pStyle w:val="2"/>
        <w:jc w:val="center"/>
        <w:rPr>
          <w:lang w:eastAsia="zh-CN"/>
        </w:rPr>
      </w:pPr>
      <w:r w:rsidRPr="00820A2C">
        <w:rPr>
          <w:rFonts w:ascii="SimSun" w:eastAsia="SimSun" w:hAnsi="SimSun" w:cs="SimSun"/>
          <w:noProof/>
          <w:lang w:eastAsia="zh-CN"/>
        </w:rPr>
        <w:drawing>
          <wp:inline distT="0" distB="0" distL="0" distR="0">
            <wp:extent cx="3571875" cy="736243"/>
            <wp:effectExtent l="0" t="0" r="952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3637613" cy="749793"/>
                    </a:xfrm>
                    <a:prstGeom prst="rect">
                      <a:avLst/>
                    </a:prstGeom>
                  </pic:spPr>
                </pic:pic>
              </a:graphicData>
            </a:graphic>
          </wp:inline>
        </w:drawing>
      </w:r>
    </w:p>
    <w:p w:rsidR="00820A2C" w:rsidRDefault="00820A2C" w:rsidP="00820A2C">
      <w:pPr>
        <w:jc w:val="center"/>
        <w:rPr>
          <w:lang w:eastAsia="zh-CN"/>
        </w:rPr>
      </w:pPr>
      <w:r>
        <w:rPr>
          <w:rFonts w:hint="eastAsia"/>
          <w:lang w:eastAsia="zh-CN"/>
        </w:rPr>
        <w:t>图</w:t>
      </w:r>
      <w:r>
        <w:rPr>
          <w:lang w:eastAsia="zh-CN"/>
        </w:rPr>
        <w:t xml:space="preserve">2.4 </w:t>
      </w:r>
      <w:r>
        <w:rPr>
          <w:rFonts w:hint="eastAsia"/>
          <w:lang w:eastAsia="zh-CN"/>
        </w:rPr>
        <w:t>巴氏距离</w:t>
      </w:r>
      <w:r>
        <w:rPr>
          <w:lang w:eastAsia="zh-CN"/>
        </w:rPr>
        <w:t>公式</w:t>
      </w:r>
    </w:p>
    <w:p w:rsidR="00820A2C" w:rsidRDefault="00820A2C" w:rsidP="00820A2C">
      <w:pPr>
        <w:rPr>
          <w:lang w:eastAsia="zh-CN"/>
        </w:rPr>
      </w:pPr>
      <w:r>
        <w:rPr>
          <w:lang w:eastAsia="zh-CN"/>
        </w:rPr>
        <w:tab/>
      </w:r>
      <w:r>
        <w:rPr>
          <w:lang w:eastAsia="zh-CN"/>
        </w:rPr>
        <w:t>如图</w:t>
      </w:r>
      <w:r>
        <w:rPr>
          <w:lang w:eastAsia="zh-CN"/>
        </w:rPr>
        <w:t>2.5</w:t>
      </w:r>
      <w:r>
        <w:rPr>
          <w:rFonts w:hint="eastAsia"/>
          <w:lang w:eastAsia="zh-CN"/>
        </w:rPr>
        <w:t>所示</w:t>
      </w:r>
      <w:r>
        <w:rPr>
          <w:lang w:eastAsia="zh-CN"/>
        </w:rPr>
        <w:t>，</w:t>
      </w:r>
      <w:r>
        <w:rPr>
          <w:rFonts w:hint="eastAsia"/>
          <w:lang w:eastAsia="zh-CN"/>
        </w:rPr>
        <w:t>在</w:t>
      </w:r>
      <w:r>
        <w:rPr>
          <w:lang w:eastAsia="zh-CN"/>
        </w:rPr>
        <w:t>快速但是不是非常准确匹配的情况下，</w:t>
      </w:r>
      <w:r>
        <w:rPr>
          <w:rFonts w:hint="eastAsia"/>
          <w:lang w:eastAsia="zh-CN"/>
        </w:rPr>
        <w:t>相交系数</w:t>
      </w:r>
      <w:r>
        <w:rPr>
          <w:lang w:eastAsia="zh-CN"/>
        </w:rPr>
        <w:t>的效果好，</w:t>
      </w:r>
      <w:r>
        <w:rPr>
          <w:rFonts w:hint="eastAsia"/>
          <w:lang w:eastAsia="zh-CN"/>
        </w:rPr>
        <w:t>而</w:t>
      </w:r>
      <w:r>
        <w:rPr>
          <w:lang w:eastAsia="zh-CN"/>
        </w:rPr>
        <w:t>在慢速但是精确的情况下，</w:t>
      </w:r>
      <w:r>
        <w:rPr>
          <w:rFonts w:hint="eastAsia"/>
          <w:lang w:eastAsia="zh-CN"/>
        </w:rPr>
        <w:t>用</w:t>
      </w:r>
      <w:r>
        <w:rPr>
          <w:lang w:eastAsia="zh-CN"/>
        </w:rPr>
        <w:t>卡方和巴氏距离效果好</w:t>
      </w:r>
      <w:r w:rsidR="00B56FB9">
        <w:rPr>
          <w:lang w:eastAsia="zh-CN"/>
        </w:rPr>
        <w:t>。</w:t>
      </w:r>
    </w:p>
    <w:p w:rsidR="00B56FB9" w:rsidRDefault="00B56FB9" w:rsidP="00B56FB9">
      <w:pPr>
        <w:jc w:val="center"/>
        <w:rPr>
          <w:lang w:eastAsia="zh-CN"/>
        </w:rPr>
      </w:pPr>
      <w:r w:rsidRPr="00B56FB9">
        <w:rPr>
          <w:noProof/>
          <w:lang w:eastAsia="zh-CN"/>
        </w:rPr>
        <w:lastRenderedPageBreak/>
        <w:drawing>
          <wp:inline distT="0" distB="0" distL="0" distR="0">
            <wp:extent cx="2514942" cy="194564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525740" cy="1953994"/>
                    </a:xfrm>
                    <a:prstGeom prst="rect">
                      <a:avLst/>
                    </a:prstGeom>
                  </pic:spPr>
                </pic:pic>
              </a:graphicData>
            </a:graphic>
          </wp:inline>
        </w:drawing>
      </w:r>
    </w:p>
    <w:p w:rsidR="00B56FB9" w:rsidRPr="00820A2C" w:rsidRDefault="00B56FB9" w:rsidP="00B56FB9">
      <w:pPr>
        <w:jc w:val="center"/>
        <w:rPr>
          <w:lang w:eastAsia="zh-CN"/>
        </w:rPr>
      </w:pPr>
      <w:commentRangeStart w:id="14"/>
      <w:r>
        <w:rPr>
          <w:rFonts w:hint="eastAsia"/>
          <w:lang w:eastAsia="zh-CN"/>
        </w:rPr>
        <w:t>图</w:t>
      </w:r>
      <w:r>
        <w:rPr>
          <w:lang w:eastAsia="zh-CN"/>
        </w:rPr>
        <w:t xml:space="preserve">2.5 </w:t>
      </w:r>
      <w:r>
        <w:rPr>
          <w:rFonts w:hint="eastAsia"/>
          <w:lang w:eastAsia="zh-CN"/>
        </w:rPr>
        <w:t>直方图</w:t>
      </w:r>
      <w:r>
        <w:rPr>
          <w:lang w:eastAsia="zh-CN"/>
        </w:rPr>
        <w:t>匹配算法比较</w:t>
      </w:r>
      <w:commentRangeEnd w:id="14"/>
      <w:r w:rsidR="003F6E4F">
        <w:rPr>
          <w:rStyle w:val="ad"/>
          <w:rFonts w:ascii="宋体" w:hAnsi="宋体" w:cstheme="minorBidi"/>
        </w:rPr>
        <w:commentReference w:id="14"/>
      </w:r>
    </w:p>
    <w:p w:rsidR="00820A2C" w:rsidRDefault="00820A2C" w:rsidP="003E19BB">
      <w:pPr>
        <w:pStyle w:val="2"/>
        <w:rPr>
          <w:lang w:eastAsia="zh-CN"/>
        </w:rPr>
      </w:pPr>
    </w:p>
    <w:p w:rsidR="00856EE3" w:rsidRDefault="00B01811" w:rsidP="003E19BB">
      <w:pPr>
        <w:pStyle w:val="2"/>
        <w:rPr>
          <w:rFonts w:ascii="SimSun" w:eastAsia="SimSun" w:hAnsi="SimSun" w:cs="SimSun"/>
          <w:lang w:eastAsia="zh-CN"/>
        </w:rPr>
      </w:pPr>
      <w:r>
        <w:rPr>
          <w:rFonts w:hint="eastAsia"/>
          <w:lang w:eastAsia="zh-CN"/>
        </w:rPr>
        <w:t>2.4</w:t>
      </w:r>
      <w:r w:rsidR="00856EE3">
        <w:rPr>
          <w:rFonts w:hint="eastAsia"/>
          <w:lang w:eastAsia="zh-CN"/>
        </w:rPr>
        <w:t xml:space="preserve"> </w:t>
      </w:r>
      <w:r w:rsidR="00856EE3">
        <w:rPr>
          <w:rFonts w:hint="eastAsia"/>
          <w:lang w:eastAsia="zh-CN"/>
        </w:rPr>
        <w:t>本章小</w:t>
      </w:r>
      <w:r w:rsidR="00856EE3">
        <w:rPr>
          <w:rFonts w:ascii="SimSun" w:eastAsia="SimSun" w:hAnsi="SimSun" w:cs="SimSun"/>
          <w:lang w:eastAsia="zh-CN"/>
        </w:rPr>
        <w:t>结</w:t>
      </w:r>
    </w:p>
    <w:p w:rsidR="00820A2C" w:rsidRDefault="00820A2C" w:rsidP="00820A2C">
      <w:pPr>
        <w:rPr>
          <w:lang w:eastAsia="zh-CN"/>
        </w:rPr>
      </w:pPr>
    </w:p>
    <w:p w:rsidR="000909E3" w:rsidRPr="00820A2C" w:rsidRDefault="000909E3" w:rsidP="00820A2C">
      <w:pPr>
        <w:rPr>
          <w:lang w:eastAsia="zh-CN"/>
        </w:rPr>
      </w:pPr>
      <w:r>
        <w:rPr>
          <w:rFonts w:hint="eastAsia"/>
          <w:lang w:eastAsia="zh-CN"/>
        </w:rPr>
        <w:tab/>
      </w:r>
      <w:r w:rsidR="00103AB0">
        <w:rPr>
          <w:lang w:eastAsia="zh-CN"/>
        </w:rPr>
        <w:t>本</w:t>
      </w:r>
      <w:r w:rsidR="00103AB0">
        <w:rPr>
          <w:rFonts w:hint="eastAsia"/>
          <w:lang w:eastAsia="zh-CN"/>
        </w:rPr>
        <w:t>章</w:t>
      </w:r>
      <w:r w:rsidR="00103AB0">
        <w:rPr>
          <w:lang w:eastAsia="zh-CN"/>
        </w:rPr>
        <w:t>介绍了与本文</w:t>
      </w:r>
      <w:commentRangeStart w:id="15"/>
      <w:r w:rsidR="00103AB0">
        <w:rPr>
          <w:lang w:eastAsia="zh-CN"/>
        </w:rPr>
        <w:t>相关的基础理论和相关技术。</w:t>
      </w:r>
      <w:r w:rsidR="00103AB0">
        <w:rPr>
          <w:rFonts w:hint="eastAsia"/>
          <w:lang w:eastAsia="zh-CN"/>
        </w:rPr>
        <w:t>主要介绍了</w:t>
      </w:r>
      <w:r w:rsidR="00103AB0">
        <w:rPr>
          <w:lang w:eastAsia="zh-CN"/>
        </w:rPr>
        <w:t>四季</w:t>
      </w:r>
      <w:r w:rsidR="00103AB0">
        <w:rPr>
          <w:rFonts w:hint="eastAsia"/>
          <w:lang w:eastAsia="zh-CN"/>
        </w:rPr>
        <w:t>色彩理论</w:t>
      </w:r>
      <w:r w:rsidR="00103AB0">
        <w:rPr>
          <w:lang w:eastAsia="zh-CN"/>
        </w:rPr>
        <w:t>、</w:t>
      </w:r>
      <w:r w:rsidR="00103AB0">
        <w:rPr>
          <w:rFonts w:hint="eastAsia"/>
          <w:lang w:eastAsia="zh-CN"/>
        </w:rPr>
        <w:t>人脸识别技术</w:t>
      </w:r>
      <w:r w:rsidR="00103AB0">
        <w:rPr>
          <w:lang w:eastAsia="zh-CN"/>
        </w:rPr>
        <w:t>和图片相似度比较的相关研究和技术。</w:t>
      </w:r>
      <w:commentRangeEnd w:id="15"/>
      <w:r w:rsidR="003F6E4F">
        <w:rPr>
          <w:rStyle w:val="ad"/>
          <w:rFonts w:ascii="宋体" w:hAnsi="宋体" w:cstheme="minorBidi"/>
        </w:rPr>
        <w:commentReference w:id="15"/>
      </w:r>
    </w:p>
    <w:p w:rsidR="00856EE3" w:rsidRDefault="00856EE3" w:rsidP="00856EE3">
      <w:pPr>
        <w:rPr>
          <w:lang w:eastAsia="zh-CN"/>
        </w:rPr>
      </w:pPr>
    </w:p>
    <w:p w:rsidR="00AC205C" w:rsidRDefault="00AC205C" w:rsidP="003E19BB">
      <w:pPr>
        <w:pStyle w:val="1"/>
        <w:rPr>
          <w:lang w:eastAsia="zh-CN"/>
        </w:rPr>
      </w:pPr>
    </w:p>
    <w:p w:rsidR="00265FDB" w:rsidRPr="003E19BB" w:rsidRDefault="00856EE3" w:rsidP="003E19BB">
      <w:pPr>
        <w:pStyle w:val="1"/>
        <w:rPr>
          <w:lang w:eastAsia="zh-CN"/>
        </w:rPr>
      </w:pPr>
      <w:r w:rsidRPr="003E19BB">
        <w:rPr>
          <w:rFonts w:hint="eastAsia"/>
          <w:lang w:eastAsia="zh-CN"/>
        </w:rPr>
        <w:t>第三章</w:t>
      </w:r>
      <w:r w:rsidRPr="003E19BB">
        <w:rPr>
          <w:lang w:eastAsia="zh-CN"/>
        </w:rPr>
        <w:t xml:space="preserve"> “</w:t>
      </w:r>
      <w:r w:rsidRPr="003E19BB">
        <w:rPr>
          <w:lang w:eastAsia="zh-CN"/>
        </w:rPr>
        <w:t>四季型人</w:t>
      </w:r>
      <w:r w:rsidRPr="003E19BB">
        <w:rPr>
          <w:lang w:eastAsia="zh-CN"/>
        </w:rPr>
        <w:t>”</w:t>
      </w:r>
      <w:r w:rsidRPr="003E19BB">
        <w:rPr>
          <w:rFonts w:ascii="SimSun" w:eastAsia="SimSun" w:hAnsi="SimSun" w:cs="SimSun"/>
          <w:lang w:eastAsia="zh-CN"/>
        </w:rPr>
        <w:t>检测</w:t>
      </w:r>
      <w:r w:rsidRPr="003E19BB">
        <w:rPr>
          <w:lang w:eastAsia="zh-CN"/>
        </w:rPr>
        <w:t>方法</w:t>
      </w:r>
    </w:p>
    <w:p w:rsidR="00F76267" w:rsidRDefault="00F76267" w:rsidP="00856EE3">
      <w:pPr>
        <w:rPr>
          <w:lang w:eastAsia="zh-CN"/>
        </w:rPr>
      </w:pPr>
    </w:p>
    <w:p w:rsidR="00856EE3" w:rsidRPr="003E19BB" w:rsidRDefault="00856EE3" w:rsidP="003E19BB">
      <w:pPr>
        <w:pStyle w:val="2"/>
        <w:rPr>
          <w:lang w:eastAsia="zh-CN"/>
        </w:rPr>
      </w:pPr>
      <w:r w:rsidRPr="003E19BB">
        <w:rPr>
          <w:rFonts w:hint="eastAsia"/>
          <w:lang w:eastAsia="zh-CN"/>
        </w:rPr>
        <w:t xml:space="preserve">3.1 </w:t>
      </w:r>
      <w:r w:rsidRPr="003E19BB">
        <w:rPr>
          <w:rFonts w:hint="eastAsia"/>
          <w:lang w:eastAsia="zh-CN"/>
        </w:rPr>
        <w:t>数据集</w:t>
      </w:r>
      <w:r w:rsidRPr="003E19BB">
        <w:rPr>
          <w:lang w:eastAsia="zh-CN"/>
        </w:rPr>
        <w:t>的构建</w:t>
      </w:r>
    </w:p>
    <w:p w:rsidR="00265FDB" w:rsidRDefault="00265FDB" w:rsidP="00F76267">
      <w:pPr>
        <w:ind w:firstLine="720"/>
        <w:rPr>
          <w:lang w:eastAsia="zh-CN"/>
        </w:rPr>
      </w:pPr>
      <w:r>
        <w:rPr>
          <w:rFonts w:hint="eastAsia"/>
          <w:lang w:eastAsia="zh-CN"/>
        </w:rPr>
        <w:t>根据</w:t>
      </w:r>
      <w:r>
        <w:rPr>
          <w:lang w:eastAsia="zh-CN"/>
        </w:rPr>
        <w:t>四季色彩理论，</w:t>
      </w:r>
      <w:r w:rsidR="00372F06">
        <w:rPr>
          <w:rFonts w:hint="eastAsia"/>
          <w:lang w:eastAsia="zh-CN"/>
        </w:rPr>
        <w:t>人物</w:t>
      </w:r>
      <w:r w:rsidR="00372F06">
        <w:rPr>
          <w:lang w:eastAsia="zh-CN"/>
        </w:rPr>
        <w:t>从属的</w:t>
      </w:r>
      <w:r>
        <w:rPr>
          <w:lang w:eastAsia="zh-CN"/>
        </w:rPr>
        <w:t>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proofErr w:type="gramStart"/>
      <w:r>
        <w:rPr>
          <w:rFonts w:hint="eastAsia"/>
          <w:lang w:eastAsia="zh-CN"/>
        </w:rPr>
        <w:t>瞳</w:t>
      </w:r>
      <w:proofErr w:type="gramEnd"/>
      <w:r>
        <w:rPr>
          <w:rFonts w:hint="eastAsia"/>
          <w:lang w:eastAsia="zh-CN"/>
        </w:rPr>
        <w:t>色</w:t>
      </w:r>
      <w:r>
        <w:rPr>
          <w:lang w:eastAsia="zh-CN"/>
        </w:rPr>
        <w:t>。</w:t>
      </w:r>
      <w:r>
        <w:rPr>
          <w:rFonts w:hint="eastAsia"/>
          <w:lang w:eastAsia="zh-CN"/>
        </w:rPr>
        <w:t>而</w:t>
      </w:r>
      <w:r>
        <w:rPr>
          <w:lang w:eastAsia="zh-CN"/>
        </w:rPr>
        <w:t>在前期的理论基础</w:t>
      </w:r>
      <w:r>
        <w:rPr>
          <w:rFonts w:hint="eastAsia"/>
          <w:lang w:eastAsia="zh-CN"/>
        </w:rPr>
        <w:t>研究</w:t>
      </w:r>
      <w:r>
        <w:rPr>
          <w:lang w:eastAsia="zh-CN"/>
        </w:rPr>
        <w:t>中</w:t>
      </w:r>
      <w:r>
        <w:rPr>
          <w:rFonts w:hint="eastAsia"/>
          <w:lang w:eastAsia="zh-CN"/>
        </w:rPr>
        <w:t>，我们发现</w:t>
      </w:r>
      <w:r>
        <w:rPr>
          <w:lang w:eastAsia="zh-CN"/>
        </w:rPr>
        <w:t>，对这些部位视觉</w:t>
      </w:r>
      <w:r>
        <w:rPr>
          <w:rFonts w:hint="eastAsia"/>
          <w:lang w:eastAsia="zh-CN"/>
        </w:rPr>
        <w:t>特征</w:t>
      </w:r>
      <w:r>
        <w:rPr>
          <w:lang w:eastAsia="zh-CN"/>
        </w:rPr>
        <w:t>的</w:t>
      </w:r>
      <w:r>
        <w:rPr>
          <w:rFonts w:hint="eastAsia"/>
          <w:lang w:eastAsia="zh-CN"/>
        </w:rPr>
        <w:t>描述</w:t>
      </w:r>
      <w:r>
        <w:rPr>
          <w:lang w:eastAsia="zh-CN"/>
        </w:rPr>
        <w:t>较为模糊，</w:t>
      </w:r>
      <w:r>
        <w:rPr>
          <w:lang w:eastAsia="zh-CN"/>
        </w:rPr>
        <w:t>“</w:t>
      </w:r>
      <w:r>
        <w:rPr>
          <w:lang w:eastAsia="zh-CN"/>
        </w:rPr>
        <w:t>明亮</w:t>
      </w:r>
      <w:r>
        <w:rPr>
          <w:lang w:eastAsia="zh-CN"/>
        </w:rPr>
        <w:t>”</w:t>
      </w:r>
      <w:r>
        <w:rPr>
          <w:lang w:eastAsia="zh-CN"/>
        </w:rPr>
        <w:t>、</w:t>
      </w:r>
      <w:r>
        <w:rPr>
          <w:lang w:eastAsia="zh-CN"/>
        </w:rPr>
        <w:t>“</w:t>
      </w:r>
      <w:r>
        <w:rPr>
          <w:lang w:eastAsia="zh-CN"/>
        </w:rPr>
        <w:t>柔和</w:t>
      </w:r>
      <w:r>
        <w:rPr>
          <w:lang w:eastAsia="zh-CN"/>
        </w:rPr>
        <w:t>”</w:t>
      </w:r>
      <w:r>
        <w:rPr>
          <w:lang w:eastAsia="zh-CN"/>
        </w:rPr>
        <w:t>、</w:t>
      </w:r>
      <w:r>
        <w:rPr>
          <w:lang w:eastAsia="zh-CN"/>
        </w:rPr>
        <w:t>“</w:t>
      </w:r>
      <w:r w:rsidR="00372F06">
        <w:rPr>
          <w:lang w:eastAsia="zh-CN"/>
        </w:rPr>
        <w:t>恬淡</w:t>
      </w:r>
      <w:r>
        <w:rPr>
          <w:lang w:eastAsia="zh-CN"/>
        </w:rPr>
        <w:t>”</w:t>
      </w:r>
      <w:r w:rsidR="00372F06">
        <w:rPr>
          <w:lang w:eastAsia="zh-CN"/>
        </w:rPr>
        <w:t>、</w:t>
      </w:r>
      <w:r w:rsidR="00372F06">
        <w:rPr>
          <w:lang w:eastAsia="zh-CN"/>
        </w:rPr>
        <w:t>“</w:t>
      </w:r>
      <w:r w:rsidR="00372F06">
        <w:rPr>
          <w:lang w:eastAsia="zh-CN"/>
        </w:rPr>
        <w:t>华丽</w:t>
      </w:r>
      <w:r w:rsidR="00372F06">
        <w:rPr>
          <w:lang w:eastAsia="zh-CN"/>
        </w:rPr>
        <w:t>”</w:t>
      </w:r>
      <w:r w:rsidR="00372F06">
        <w:rPr>
          <w:lang w:eastAsia="zh-CN"/>
        </w:rPr>
        <w:t>等形容词被大量应用于对面部视觉特征的形容中。</w:t>
      </w:r>
      <w:r w:rsidR="00372F06">
        <w:rPr>
          <w:rFonts w:hint="eastAsia"/>
          <w:lang w:eastAsia="zh-CN"/>
        </w:rPr>
        <w:t>因此</w:t>
      </w:r>
      <w:r w:rsidR="00372F06">
        <w:rPr>
          <w:lang w:eastAsia="zh-CN"/>
        </w:rPr>
        <w:t>可以得出结论，对于人</w:t>
      </w:r>
      <w:r w:rsidR="00372F06">
        <w:rPr>
          <w:rFonts w:hint="eastAsia"/>
          <w:lang w:eastAsia="zh-CN"/>
        </w:rPr>
        <w:t>物</w:t>
      </w:r>
      <w:r w:rsidR="00372F06">
        <w:rPr>
          <w:lang w:eastAsia="zh-CN"/>
        </w:rPr>
        <w:t>应该归属的季节类型，</w:t>
      </w:r>
      <w:r w:rsidR="00372F06">
        <w:rPr>
          <w:rFonts w:hint="eastAsia"/>
          <w:lang w:eastAsia="zh-CN"/>
        </w:rPr>
        <w:t>大部分</w:t>
      </w:r>
      <w:r w:rsidR="00372F06">
        <w:rPr>
          <w:lang w:eastAsia="zh-CN"/>
        </w:rPr>
        <w:t>是由视觉</w:t>
      </w:r>
      <w:r w:rsidR="00372F06">
        <w:rPr>
          <w:rFonts w:hint="eastAsia"/>
          <w:lang w:eastAsia="zh-CN"/>
        </w:rPr>
        <w:t>上</w:t>
      </w:r>
      <w:r w:rsidR="00372F06">
        <w:rPr>
          <w:lang w:eastAsia="zh-CN"/>
        </w:rPr>
        <w:t>的主观感受及经验</w:t>
      </w:r>
      <w:r w:rsidR="00372F06">
        <w:rPr>
          <w:rFonts w:hint="eastAsia"/>
          <w:lang w:eastAsia="zh-CN"/>
        </w:rPr>
        <w:t>得出</w:t>
      </w:r>
      <w:r w:rsidR="00372F06">
        <w:rPr>
          <w:lang w:eastAsia="zh-CN"/>
        </w:rPr>
        <w:t>，</w:t>
      </w:r>
      <w:r w:rsidR="00372F06">
        <w:rPr>
          <w:rFonts w:hint="eastAsia"/>
          <w:lang w:eastAsia="zh-CN"/>
        </w:rPr>
        <w:t>不同</w:t>
      </w:r>
      <w:r w:rsidR="00372F06">
        <w:rPr>
          <w:lang w:eastAsia="zh-CN"/>
        </w:rPr>
        <w:t>行业、</w:t>
      </w:r>
      <w:r w:rsidR="00372F06">
        <w:rPr>
          <w:rFonts w:hint="eastAsia"/>
          <w:lang w:eastAsia="zh-CN"/>
        </w:rPr>
        <w:t>身份</w:t>
      </w:r>
      <w:r w:rsidR="00372F06">
        <w:rPr>
          <w:lang w:eastAsia="zh-CN"/>
        </w:rPr>
        <w:t>、</w:t>
      </w:r>
      <w:r w:rsidR="00372F06">
        <w:rPr>
          <w:rFonts w:hint="eastAsia"/>
          <w:lang w:eastAsia="zh-CN"/>
        </w:rPr>
        <w:t>审美水平</w:t>
      </w:r>
      <w:r w:rsidR="00372F06">
        <w:rPr>
          <w:lang w:eastAsia="zh-CN"/>
        </w:rPr>
        <w:t>的</w:t>
      </w:r>
      <w:r w:rsidR="00372F06">
        <w:rPr>
          <w:rFonts w:hint="eastAsia"/>
          <w:lang w:eastAsia="zh-CN"/>
        </w:rPr>
        <w:t>人</w:t>
      </w:r>
      <w:r w:rsidR="00372F06">
        <w:rPr>
          <w:lang w:eastAsia="zh-CN"/>
        </w:rPr>
        <w:t>对于相同</w:t>
      </w:r>
      <w:r w:rsidR="00372F06">
        <w:rPr>
          <w:rFonts w:hint="eastAsia"/>
          <w:lang w:eastAsia="zh-CN"/>
        </w:rPr>
        <w:t>人物</w:t>
      </w:r>
      <w:r w:rsidR="00372F06">
        <w:rPr>
          <w:lang w:eastAsia="zh-CN"/>
        </w:rPr>
        <w:t>的主观感受可能有差异，</w:t>
      </w:r>
      <w:r w:rsidR="00372F06">
        <w:rPr>
          <w:rFonts w:hint="eastAsia"/>
          <w:lang w:eastAsia="zh-CN"/>
        </w:rPr>
        <w:t>从而</w:t>
      </w:r>
      <w:r w:rsidR="00372F06">
        <w:rPr>
          <w:lang w:eastAsia="zh-CN"/>
        </w:rPr>
        <w:t>引起对该人物所属季节类型的判断差异。</w:t>
      </w:r>
      <w:r w:rsidR="00372F06">
        <w:rPr>
          <w:rFonts w:hint="eastAsia"/>
          <w:lang w:eastAsia="zh-CN"/>
        </w:rPr>
        <w:t>与此同时</w:t>
      </w:r>
      <w:r w:rsidR="00372F06">
        <w:rPr>
          <w:lang w:eastAsia="zh-CN"/>
        </w:rPr>
        <w:t>，根据我们的</w:t>
      </w:r>
      <w:commentRangeStart w:id="16"/>
      <w:r w:rsidR="00372F06">
        <w:rPr>
          <w:lang w:eastAsia="zh-CN"/>
        </w:rPr>
        <w:t>研究</w:t>
      </w:r>
      <w:commentRangeEnd w:id="16"/>
      <w:r w:rsidR="003F6E4F">
        <w:rPr>
          <w:rStyle w:val="ad"/>
          <w:rFonts w:ascii="宋体" w:hAnsi="宋体" w:cstheme="minorBidi"/>
        </w:rPr>
        <w:commentReference w:id="16"/>
      </w:r>
      <w:r w:rsidR="00372F06">
        <w:rPr>
          <w:lang w:eastAsia="zh-CN"/>
        </w:rPr>
        <w:t>，</w:t>
      </w:r>
      <w:r w:rsidR="00372F06">
        <w:rPr>
          <w:rFonts w:hint="eastAsia"/>
          <w:lang w:eastAsia="zh-CN"/>
        </w:rPr>
        <w:t>国内外</w:t>
      </w:r>
      <w:r w:rsidR="00372F06">
        <w:rPr>
          <w:lang w:eastAsia="zh-CN"/>
        </w:rPr>
        <w:t>现有</w:t>
      </w:r>
      <w:r w:rsidR="00372F06">
        <w:rPr>
          <w:rFonts w:hint="eastAsia"/>
          <w:lang w:eastAsia="zh-CN"/>
        </w:rPr>
        <w:t>相关</w:t>
      </w:r>
      <w:r w:rsidR="00372F06">
        <w:rPr>
          <w:lang w:eastAsia="zh-CN"/>
        </w:rPr>
        <w:t>工作中缺乏对于</w:t>
      </w:r>
      <w:r w:rsidR="00372F06">
        <w:rPr>
          <w:lang w:eastAsia="zh-CN"/>
        </w:rPr>
        <w:t>“</w:t>
      </w:r>
      <w:r w:rsidR="00372F06">
        <w:rPr>
          <w:lang w:eastAsia="zh-CN"/>
        </w:rPr>
        <w:t>四季型人</w:t>
      </w:r>
      <w:r w:rsidR="00372F06">
        <w:rPr>
          <w:lang w:eastAsia="zh-CN"/>
        </w:rPr>
        <w:t>”</w:t>
      </w:r>
      <w:r w:rsidR="00372F06">
        <w:rPr>
          <w:lang w:eastAsia="zh-CN"/>
        </w:rPr>
        <w:t>的分类标准数据集，</w:t>
      </w:r>
      <w:r w:rsidR="00372F06">
        <w:rPr>
          <w:rFonts w:hint="eastAsia"/>
          <w:lang w:eastAsia="zh-CN"/>
        </w:rPr>
        <w:t>这使</w:t>
      </w:r>
      <w:r w:rsidR="00372F06">
        <w:rPr>
          <w:lang w:eastAsia="zh-CN"/>
        </w:rPr>
        <w:t>得我们的工作难以</w:t>
      </w:r>
      <w:r w:rsidR="00372F06">
        <w:rPr>
          <w:rFonts w:hint="eastAsia"/>
          <w:lang w:eastAsia="zh-CN"/>
        </w:rPr>
        <w:t>拥有</w:t>
      </w:r>
      <w:r w:rsidR="00372F06">
        <w:rPr>
          <w:lang w:eastAsia="zh-CN"/>
        </w:rPr>
        <w:t>相对客观的评价体系和评价指标。</w:t>
      </w:r>
      <w:r w:rsidR="00372F06">
        <w:rPr>
          <w:rFonts w:hint="eastAsia"/>
          <w:lang w:eastAsia="zh-CN"/>
        </w:rPr>
        <w:t>因此</w:t>
      </w:r>
      <w:r w:rsidR="00372F06">
        <w:rPr>
          <w:lang w:eastAsia="zh-CN"/>
        </w:rPr>
        <w:t>，我们</w:t>
      </w:r>
      <w:r w:rsidR="00372F06">
        <w:rPr>
          <w:rFonts w:hint="eastAsia"/>
          <w:lang w:eastAsia="zh-CN"/>
        </w:rPr>
        <w:t>首先</w:t>
      </w:r>
      <w:r w:rsidR="00372F06">
        <w:rPr>
          <w:lang w:eastAsia="zh-CN"/>
        </w:rPr>
        <w:t>建立了根据四季色彩理论对人物分类型的数据集。</w:t>
      </w:r>
    </w:p>
    <w:p w:rsidR="00F76267" w:rsidRDefault="00F76267" w:rsidP="00856EE3">
      <w:pPr>
        <w:rPr>
          <w:lang w:eastAsia="zh-CN"/>
        </w:rPr>
      </w:pPr>
    </w:p>
    <w:p w:rsidR="00856EE3" w:rsidRPr="003E19BB" w:rsidRDefault="00856EE3" w:rsidP="003E19BB">
      <w:pPr>
        <w:pStyle w:val="3"/>
        <w:rPr>
          <w:lang w:eastAsia="zh-CN"/>
        </w:rPr>
      </w:pPr>
      <w:r w:rsidRPr="003E19BB">
        <w:rPr>
          <w:rFonts w:hint="eastAsia"/>
          <w:lang w:eastAsia="zh-CN"/>
        </w:rPr>
        <w:t xml:space="preserve">3.1.1 </w:t>
      </w:r>
      <w:r w:rsidR="007028BB">
        <w:rPr>
          <w:rFonts w:ascii="SimSun" w:eastAsia="SimSun" w:hAnsi="SimSun" w:cs="SimSun" w:hint="eastAsia"/>
          <w:lang w:eastAsia="zh-CN"/>
        </w:rPr>
        <w:t>图像库</w:t>
      </w:r>
      <w:r w:rsidRPr="003E19BB">
        <w:rPr>
          <w:lang w:eastAsia="zh-CN"/>
        </w:rPr>
        <w:t>的构建</w:t>
      </w:r>
    </w:p>
    <w:p w:rsidR="00C647E1" w:rsidRDefault="00C647E1" w:rsidP="00856EE3">
      <w:pPr>
        <w:rPr>
          <w:lang w:eastAsia="zh-CN"/>
        </w:rPr>
      </w:pPr>
    </w:p>
    <w:p w:rsidR="00CA22FC" w:rsidRDefault="00CA22FC" w:rsidP="00856EE3">
      <w:pPr>
        <w:rPr>
          <w:lang w:eastAsia="zh-CN"/>
        </w:rPr>
      </w:pPr>
      <w:r>
        <w:rPr>
          <w:rFonts w:hint="eastAsia"/>
          <w:lang w:eastAsia="zh-CN"/>
        </w:rPr>
        <w:tab/>
      </w:r>
      <w:r>
        <w:rPr>
          <w:rFonts w:hint="eastAsia"/>
          <w:lang w:eastAsia="zh-CN"/>
        </w:rPr>
        <w:t>我们共</w:t>
      </w:r>
      <w:r>
        <w:rPr>
          <w:lang w:eastAsia="zh-CN"/>
        </w:rPr>
        <w:t>选择了</w:t>
      </w:r>
      <w:r>
        <w:rPr>
          <w:lang w:eastAsia="zh-CN"/>
        </w:rPr>
        <w:t>60</w:t>
      </w:r>
      <w:r>
        <w:rPr>
          <w:lang w:eastAsia="zh-CN"/>
        </w:rPr>
        <w:t>张</w:t>
      </w:r>
      <w:r>
        <w:rPr>
          <w:rFonts w:hint="eastAsia"/>
          <w:lang w:eastAsia="zh-CN"/>
        </w:rPr>
        <w:t>图像</w:t>
      </w:r>
      <w:commentRangeStart w:id="17"/>
      <w:r>
        <w:rPr>
          <w:lang w:eastAsia="zh-CN"/>
        </w:rPr>
        <w:t>加入</w:t>
      </w:r>
      <w:r w:rsidR="00CB4E97">
        <w:rPr>
          <w:rFonts w:hint="eastAsia"/>
          <w:lang w:eastAsia="zh-CN"/>
        </w:rPr>
        <w:t>图像库</w:t>
      </w:r>
      <w:commentRangeEnd w:id="17"/>
      <w:r w:rsidR="002C5E2A">
        <w:rPr>
          <w:rStyle w:val="ad"/>
          <w:rFonts w:ascii="宋体" w:hAnsi="宋体" w:cstheme="minorBidi"/>
        </w:rPr>
        <w:commentReference w:id="17"/>
      </w:r>
      <w:r w:rsidR="00CB4E97">
        <w:rPr>
          <w:lang w:eastAsia="zh-CN"/>
        </w:rPr>
        <w:t>，</w:t>
      </w:r>
      <w:r w:rsidR="00CB4E97">
        <w:rPr>
          <w:rFonts w:hint="eastAsia"/>
          <w:lang w:eastAsia="zh-CN"/>
        </w:rPr>
        <w:t>选择</w:t>
      </w:r>
      <w:r w:rsidR="00CB4E97">
        <w:rPr>
          <w:lang w:eastAsia="zh-CN"/>
        </w:rPr>
        <w:t>标准如下：</w:t>
      </w:r>
    </w:p>
    <w:p w:rsidR="00D01B77" w:rsidRDefault="005950E1" w:rsidP="00856EE3">
      <w:pPr>
        <w:rPr>
          <w:lang w:eastAsia="zh-CN"/>
        </w:rPr>
      </w:pPr>
      <w:r>
        <w:rPr>
          <w:lang w:eastAsia="zh-CN"/>
        </w:rPr>
        <w:t>（</w:t>
      </w:r>
      <w:r>
        <w:rPr>
          <w:lang w:eastAsia="zh-CN"/>
        </w:rPr>
        <w:t>1</w:t>
      </w:r>
      <w:r>
        <w:rPr>
          <w:lang w:eastAsia="zh-CN"/>
        </w:rPr>
        <w:t>）图像源。</w:t>
      </w:r>
      <w:r>
        <w:rPr>
          <w:rFonts w:hint="eastAsia"/>
          <w:lang w:eastAsia="zh-CN"/>
        </w:rPr>
        <w:t>本文</w:t>
      </w:r>
      <w:proofErr w:type="gramStart"/>
      <w:r>
        <w:rPr>
          <w:lang w:eastAsia="zh-CN"/>
        </w:rPr>
        <w:t>所指数据集中</w:t>
      </w:r>
      <w:proofErr w:type="gramEnd"/>
      <w:r>
        <w:rPr>
          <w:lang w:eastAsia="zh-CN"/>
        </w:rPr>
        <w:t>图片是从通过工作、</w:t>
      </w:r>
      <w:r>
        <w:rPr>
          <w:rFonts w:hint="eastAsia"/>
          <w:lang w:eastAsia="zh-CN"/>
        </w:rPr>
        <w:t>学习</w:t>
      </w:r>
      <w:r>
        <w:rPr>
          <w:lang w:eastAsia="zh-CN"/>
        </w:rPr>
        <w:t>、</w:t>
      </w:r>
      <w:r>
        <w:rPr>
          <w:rFonts w:hint="eastAsia"/>
          <w:lang w:eastAsia="zh-CN"/>
        </w:rPr>
        <w:t>娱乐</w:t>
      </w:r>
      <w:r>
        <w:rPr>
          <w:lang w:eastAsia="zh-CN"/>
        </w:rPr>
        <w:t>、</w:t>
      </w:r>
      <w:r>
        <w:rPr>
          <w:rFonts w:hint="eastAsia"/>
          <w:lang w:eastAsia="zh-CN"/>
        </w:rPr>
        <w:t>休息</w:t>
      </w:r>
      <w:r>
        <w:rPr>
          <w:lang w:eastAsia="zh-CN"/>
        </w:rPr>
        <w:t>或互联网</w:t>
      </w:r>
      <w:r>
        <w:rPr>
          <w:rFonts w:hint="eastAsia"/>
          <w:lang w:eastAsia="zh-CN"/>
        </w:rPr>
        <w:t>收集</w:t>
      </w:r>
      <w:r>
        <w:rPr>
          <w:lang w:eastAsia="zh-CN"/>
        </w:rPr>
        <w:t>的图片中选出的。</w:t>
      </w:r>
    </w:p>
    <w:p w:rsidR="005950E1" w:rsidRDefault="005950E1" w:rsidP="00856EE3">
      <w:pPr>
        <w:rPr>
          <w:lang w:eastAsia="zh-CN"/>
        </w:rPr>
      </w:pPr>
      <w:r>
        <w:rPr>
          <w:rFonts w:hint="eastAsia"/>
          <w:lang w:eastAsia="zh-CN"/>
        </w:rPr>
        <w:t>（</w:t>
      </w:r>
      <w:r>
        <w:rPr>
          <w:lang w:eastAsia="zh-CN"/>
        </w:rPr>
        <w:t>2</w:t>
      </w:r>
      <w:r>
        <w:rPr>
          <w:rFonts w:hint="eastAsia"/>
          <w:lang w:eastAsia="zh-CN"/>
        </w:rPr>
        <w:t>）</w:t>
      </w:r>
      <w:r>
        <w:rPr>
          <w:lang w:eastAsia="zh-CN"/>
        </w:rPr>
        <w:t>对象定义。</w:t>
      </w:r>
      <w:r>
        <w:rPr>
          <w:rFonts w:hint="eastAsia"/>
          <w:lang w:eastAsia="zh-CN"/>
        </w:rPr>
        <w:t>研究对象</w:t>
      </w:r>
      <w:r>
        <w:rPr>
          <w:lang w:eastAsia="zh-CN"/>
        </w:rPr>
        <w:t>仅限于来自全球范围内的女性，年龄范围为</w:t>
      </w:r>
      <w:r>
        <w:rPr>
          <w:lang w:eastAsia="zh-CN"/>
        </w:rPr>
        <w:t>15~55</w:t>
      </w:r>
      <w:r>
        <w:rPr>
          <w:lang w:eastAsia="zh-CN"/>
        </w:rPr>
        <w:t>岁（不包括小于</w:t>
      </w:r>
      <w:r>
        <w:rPr>
          <w:lang w:eastAsia="zh-CN"/>
        </w:rPr>
        <w:t>15</w:t>
      </w:r>
      <w:r>
        <w:rPr>
          <w:rFonts w:hint="eastAsia"/>
          <w:lang w:eastAsia="zh-CN"/>
        </w:rPr>
        <w:t>岁</w:t>
      </w:r>
      <w:r>
        <w:rPr>
          <w:lang w:eastAsia="zh-CN"/>
        </w:rPr>
        <w:t>和</w:t>
      </w:r>
      <w:commentRangeStart w:id="18"/>
      <w:proofErr w:type="gramStart"/>
      <w:r>
        <w:rPr>
          <w:lang w:eastAsia="zh-CN"/>
        </w:rPr>
        <w:t>55</w:t>
      </w:r>
      <w:r>
        <w:rPr>
          <w:rFonts w:hint="eastAsia"/>
          <w:lang w:eastAsia="zh-CN"/>
        </w:rPr>
        <w:t>岁</w:t>
      </w:r>
      <w:r>
        <w:rPr>
          <w:lang w:eastAsia="zh-CN"/>
        </w:rPr>
        <w:t>以上</w:t>
      </w:r>
      <w:commentRangeEnd w:id="18"/>
      <w:proofErr w:type="gramEnd"/>
      <w:r w:rsidR="002C5E2A">
        <w:rPr>
          <w:rStyle w:val="ad"/>
          <w:rFonts w:ascii="宋体" w:hAnsi="宋体" w:cstheme="minorBidi"/>
        </w:rPr>
        <w:commentReference w:id="18"/>
      </w:r>
      <w:r>
        <w:rPr>
          <w:lang w:eastAsia="zh-CN"/>
        </w:rPr>
        <w:t>的人）</w:t>
      </w:r>
    </w:p>
    <w:p w:rsidR="005950E1" w:rsidRDefault="005950E1" w:rsidP="00856EE3">
      <w:pPr>
        <w:rPr>
          <w:lang w:eastAsia="zh-CN"/>
        </w:rPr>
      </w:pPr>
      <w:r>
        <w:rPr>
          <w:rFonts w:hint="eastAsia"/>
          <w:lang w:eastAsia="zh-CN"/>
        </w:rPr>
        <w:t>（</w:t>
      </w:r>
      <w:r>
        <w:rPr>
          <w:lang w:eastAsia="zh-CN"/>
        </w:rPr>
        <w:t>3</w:t>
      </w:r>
      <w:r>
        <w:rPr>
          <w:rFonts w:hint="eastAsia"/>
          <w:lang w:eastAsia="zh-CN"/>
        </w:rPr>
        <w:t>）图像区域</w:t>
      </w:r>
      <w:r>
        <w:rPr>
          <w:lang w:eastAsia="zh-CN"/>
        </w:rPr>
        <w:t>。图像应该覆盖并清晰显示面部区域，</w:t>
      </w:r>
      <w:r>
        <w:rPr>
          <w:rFonts w:hint="eastAsia"/>
          <w:lang w:eastAsia="zh-CN"/>
        </w:rPr>
        <w:t>包括四种类型</w:t>
      </w:r>
      <w:r>
        <w:rPr>
          <w:lang w:eastAsia="zh-CN"/>
        </w:rPr>
        <w:t>的指示器，</w:t>
      </w:r>
      <w:r>
        <w:rPr>
          <w:rFonts w:hint="eastAsia"/>
          <w:lang w:eastAsia="zh-CN"/>
        </w:rPr>
        <w:t>分别是双侧</w:t>
      </w:r>
      <w:r>
        <w:rPr>
          <w:lang w:eastAsia="zh-CN"/>
        </w:rPr>
        <w:t>眉毛、</w:t>
      </w:r>
      <w:r>
        <w:rPr>
          <w:rFonts w:hint="eastAsia"/>
          <w:lang w:eastAsia="zh-CN"/>
        </w:rPr>
        <w:t>双侧</w:t>
      </w:r>
      <w:r>
        <w:rPr>
          <w:lang w:eastAsia="zh-CN"/>
        </w:rPr>
        <w:t>瞳孔、无遮挡的</w:t>
      </w:r>
      <w:r>
        <w:rPr>
          <w:rFonts w:hint="eastAsia"/>
          <w:lang w:eastAsia="zh-CN"/>
        </w:rPr>
        <w:t>面部</w:t>
      </w:r>
      <w:r>
        <w:rPr>
          <w:lang w:eastAsia="zh-CN"/>
        </w:rPr>
        <w:t>皮肤、</w:t>
      </w:r>
      <w:r>
        <w:rPr>
          <w:rFonts w:hint="eastAsia"/>
          <w:lang w:eastAsia="zh-CN"/>
        </w:rPr>
        <w:t>嘴唇</w:t>
      </w:r>
      <w:r>
        <w:rPr>
          <w:lang w:eastAsia="zh-CN"/>
        </w:rPr>
        <w:t>。</w:t>
      </w:r>
      <w:r>
        <w:rPr>
          <w:rFonts w:hint="eastAsia"/>
          <w:lang w:eastAsia="zh-CN"/>
        </w:rPr>
        <w:t>图像</w:t>
      </w:r>
      <w:r>
        <w:rPr>
          <w:lang w:eastAsia="zh-CN"/>
        </w:rPr>
        <w:t>应该是</w:t>
      </w:r>
      <w:r>
        <w:rPr>
          <w:rFonts w:hint="eastAsia"/>
          <w:lang w:eastAsia="zh-CN"/>
        </w:rPr>
        <w:t>人物</w:t>
      </w:r>
      <w:r>
        <w:rPr>
          <w:lang w:eastAsia="zh-CN"/>
        </w:rPr>
        <w:t>的正面或轻微侧面，</w:t>
      </w:r>
      <w:r>
        <w:rPr>
          <w:rFonts w:hint="eastAsia"/>
          <w:lang w:eastAsia="zh-CN"/>
        </w:rPr>
        <w:t>后面</w:t>
      </w:r>
      <w:r>
        <w:rPr>
          <w:lang w:eastAsia="zh-CN"/>
        </w:rPr>
        <w:t>及无法覆盖四种类型指示器的图像无效。</w:t>
      </w:r>
      <w:r>
        <w:rPr>
          <w:rFonts w:hint="eastAsia"/>
          <w:lang w:eastAsia="zh-CN"/>
        </w:rPr>
        <w:t>图像数据</w:t>
      </w:r>
      <w:r>
        <w:rPr>
          <w:lang w:eastAsia="zh-CN"/>
        </w:rPr>
        <w:t>采用了</w:t>
      </w:r>
      <w:r>
        <w:rPr>
          <w:lang w:eastAsia="zh-CN"/>
        </w:rPr>
        <w:t>JPEG</w:t>
      </w:r>
      <w:r>
        <w:rPr>
          <w:lang w:eastAsia="zh-CN"/>
        </w:rPr>
        <w:t>、</w:t>
      </w:r>
      <w:r>
        <w:rPr>
          <w:lang w:eastAsia="zh-CN"/>
        </w:rPr>
        <w:t>JPG</w:t>
      </w:r>
      <w:r>
        <w:rPr>
          <w:rFonts w:hint="eastAsia"/>
          <w:lang w:eastAsia="zh-CN"/>
        </w:rPr>
        <w:t>和</w:t>
      </w:r>
      <w:r>
        <w:rPr>
          <w:lang w:eastAsia="zh-CN"/>
        </w:rPr>
        <w:t>PNG</w:t>
      </w:r>
      <w:r>
        <w:rPr>
          <w:rFonts w:hint="eastAsia"/>
          <w:lang w:eastAsia="zh-CN"/>
        </w:rPr>
        <w:t>的</w:t>
      </w:r>
      <w:r>
        <w:rPr>
          <w:lang w:eastAsia="zh-CN"/>
        </w:rPr>
        <w:t>格式。</w:t>
      </w:r>
    </w:p>
    <w:p w:rsidR="00613274" w:rsidRDefault="005950E1" w:rsidP="00856EE3">
      <w:pPr>
        <w:rPr>
          <w:lang w:eastAsia="zh-CN"/>
        </w:rPr>
      </w:pPr>
      <w:r>
        <w:rPr>
          <w:rFonts w:hint="eastAsia"/>
          <w:lang w:eastAsia="zh-CN"/>
        </w:rPr>
        <w:lastRenderedPageBreak/>
        <w:t>（</w:t>
      </w:r>
      <w:r>
        <w:rPr>
          <w:lang w:eastAsia="zh-CN"/>
        </w:rPr>
        <w:t>4</w:t>
      </w:r>
      <w:r>
        <w:rPr>
          <w:rFonts w:hint="eastAsia"/>
          <w:lang w:eastAsia="zh-CN"/>
        </w:rPr>
        <w:t>）</w:t>
      </w:r>
      <w:r>
        <w:rPr>
          <w:lang w:eastAsia="zh-CN"/>
        </w:rPr>
        <w:t>图像质量的要求。</w:t>
      </w:r>
      <w:r w:rsidR="00613274">
        <w:rPr>
          <w:lang w:eastAsia="zh-CN"/>
        </w:rPr>
        <w:t>图像的分辨率大于</w:t>
      </w:r>
      <w:r w:rsidR="00613274">
        <w:rPr>
          <w:lang w:eastAsia="zh-CN"/>
        </w:rPr>
        <w:t>100</w:t>
      </w:r>
      <w:r w:rsidR="00613274">
        <w:rPr>
          <w:rFonts w:hint="eastAsia"/>
          <w:lang w:eastAsia="zh-CN"/>
        </w:rPr>
        <w:t>dpi</w:t>
      </w:r>
      <w:r w:rsidR="00613274">
        <w:rPr>
          <w:lang w:eastAsia="zh-CN"/>
        </w:rPr>
        <w:t>，</w:t>
      </w:r>
      <w:r w:rsidR="00613274">
        <w:rPr>
          <w:rFonts w:hint="eastAsia"/>
          <w:lang w:eastAsia="zh-CN"/>
        </w:rPr>
        <w:t>图像</w:t>
      </w:r>
      <w:r w:rsidR="00613274">
        <w:rPr>
          <w:lang w:eastAsia="zh-CN"/>
        </w:rPr>
        <w:t>锐度的要求与分辨率大小有关。</w:t>
      </w:r>
      <w:r w:rsidR="00613274">
        <w:rPr>
          <w:rFonts w:hint="eastAsia"/>
          <w:lang w:eastAsia="zh-CN"/>
        </w:rPr>
        <w:t>图像数据库</w:t>
      </w:r>
      <w:r w:rsidR="00613274">
        <w:rPr>
          <w:lang w:eastAsia="zh-CN"/>
        </w:rPr>
        <w:t>由高分辨率和高质量的彩色源图像组成。</w:t>
      </w:r>
    </w:p>
    <w:p w:rsidR="0022662E" w:rsidRDefault="0022662E" w:rsidP="00856EE3">
      <w:pPr>
        <w:rPr>
          <w:lang w:eastAsia="zh-CN"/>
        </w:rPr>
      </w:pPr>
    </w:p>
    <w:p w:rsidR="00613274" w:rsidRDefault="00CA22FC" w:rsidP="00063D61">
      <w:pPr>
        <w:jc w:val="center"/>
        <w:rPr>
          <w:lang w:eastAsia="zh-CN"/>
        </w:rPr>
      </w:pPr>
      <w:commentRangeStart w:id="19"/>
      <w:r>
        <w:rPr>
          <w:noProof/>
          <w:lang w:eastAsia="zh-CN"/>
        </w:rPr>
        <w:drawing>
          <wp:inline distT="0" distB="0" distL="0" distR="0">
            <wp:extent cx="5718175" cy="3125470"/>
            <wp:effectExtent l="0" t="0" r="0" b="0"/>
            <wp:docPr id="50" name="Picture 50" descr="../Desktop/Screen%20Shot%202018-04-11%20at%2012.2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1%20at%2012.23.27%20PM.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18175" cy="3125470"/>
                    </a:xfrm>
                    <a:prstGeom prst="rect">
                      <a:avLst/>
                    </a:prstGeom>
                    <a:noFill/>
                    <a:ln>
                      <a:noFill/>
                    </a:ln>
                  </pic:spPr>
                </pic:pic>
              </a:graphicData>
            </a:graphic>
          </wp:inline>
        </w:drawing>
      </w:r>
      <w:commentRangeEnd w:id="19"/>
      <w:r w:rsidR="002C5E2A">
        <w:rPr>
          <w:rStyle w:val="ad"/>
          <w:rFonts w:ascii="宋体" w:hAnsi="宋体" w:cstheme="minorBidi"/>
        </w:rPr>
        <w:commentReference w:id="19"/>
      </w:r>
    </w:p>
    <w:p w:rsidR="0022662E" w:rsidRDefault="0022662E" w:rsidP="00042598">
      <w:pPr>
        <w:jc w:val="center"/>
        <w:rPr>
          <w:lang w:eastAsia="zh-CN"/>
        </w:rPr>
      </w:pPr>
      <w:r>
        <w:rPr>
          <w:lang w:eastAsia="zh-CN"/>
        </w:rPr>
        <w:t>图</w:t>
      </w:r>
      <w:r>
        <w:rPr>
          <w:lang w:eastAsia="zh-CN"/>
        </w:rPr>
        <w:t xml:space="preserve">3.1 </w:t>
      </w:r>
      <w:r w:rsidR="00D02D2E">
        <w:rPr>
          <w:rFonts w:hint="eastAsia"/>
          <w:lang w:eastAsia="zh-CN"/>
        </w:rPr>
        <w:t>图像库</w:t>
      </w:r>
    </w:p>
    <w:p w:rsidR="00613274" w:rsidRDefault="00613274" w:rsidP="00856EE3">
      <w:pPr>
        <w:rPr>
          <w:lang w:eastAsia="zh-CN"/>
        </w:rPr>
      </w:pPr>
    </w:p>
    <w:p w:rsidR="00856EE3" w:rsidRPr="003E19BB" w:rsidRDefault="00856EE3" w:rsidP="003E19BB">
      <w:pPr>
        <w:pStyle w:val="3"/>
        <w:rPr>
          <w:lang w:eastAsia="zh-CN"/>
        </w:rPr>
      </w:pPr>
      <w:r w:rsidRPr="003E19BB">
        <w:rPr>
          <w:rFonts w:hint="eastAsia"/>
          <w:lang w:eastAsia="zh-CN"/>
        </w:rPr>
        <w:t xml:space="preserve">3.1.2 </w:t>
      </w:r>
      <w:r w:rsidRPr="003E19BB">
        <w:rPr>
          <w:rFonts w:hint="eastAsia"/>
          <w:lang w:eastAsia="zh-CN"/>
        </w:rPr>
        <w:t>数据集</w:t>
      </w:r>
      <w:r w:rsidRPr="003E19BB">
        <w:rPr>
          <w:lang w:eastAsia="zh-CN"/>
        </w:rPr>
        <w:t>的分</w:t>
      </w:r>
      <w:r w:rsidRPr="003E19BB">
        <w:rPr>
          <w:rFonts w:ascii="SimSun" w:eastAsia="SimSun" w:hAnsi="SimSun" w:cs="SimSun"/>
          <w:lang w:eastAsia="zh-CN"/>
        </w:rPr>
        <w:t>类</w:t>
      </w:r>
      <w:r w:rsidRPr="003E19BB">
        <w:rPr>
          <w:lang w:eastAsia="zh-CN"/>
        </w:rPr>
        <w:t>准确</w:t>
      </w:r>
      <w:r w:rsidRPr="003E19BB">
        <w:rPr>
          <w:rFonts w:hint="eastAsia"/>
          <w:lang w:eastAsia="zh-CN"/>
        </w:rPr>
        <w:t>性</w:t>
      </w:r>
    </w:p>
    <w:p w:rsidR="00613274" w:rsidRDefault="00613274" w:rsidP="00856EE3">
      <w:pPr>
        <w:rPr>
          <w:lang w:eastAsia="zh-CN"/>
        </w:rPr>
      </w:pPr>
    </w:p>
    <w:p w:rsidR="00613274" w:rsidRDefault="0064795A" w:rsidP="00856EE3">
      <w:pPr>
        <w:rPr>
          <w:lang w:eastAsia="zh-CN"/>
        </w:rPr>
      </w:pPr>
      <w:r>
        <w:rPr>
          <w:lang w:eastAsia="zh-CN"/>
        </w:rPr>
        <w:t>（</w:t>
      </w:r>
      <w:r>
        <w:rPr>
          <w:lang w:eastAsia="zh-CN"/>
        </w:rPr>
        <w:t>1</w:t>
      </w:r>
      <w:r>
        <w:rPr>
          <w:lang w:eastAsia="zh-CN"/>
        </w:rPr>
        <w:t>）专家小组。</w:t>
      </w:r>
      <w:commentRangeStart w:id="20"/>
      <w:r>
        <w:rPr>
          <w:rFonts w:hint="eastAsia"/>
          <w:lang w:eastAsia="zh-CN"/>
        </w:rPr>
        <w:t>它</w:t>
      </w:r>
      <w:r>
        <w:rPr>
          <w:lang w:eastAsia="zh-CN"/>
        </w:rPr>
        <w:t>由</w:t>
      </w:r>
      <w:r>
        <w:rPr>
          <w:lang w:eastAsia="zh-CN"/>
        </w:rPr>
        <w:t>15</w:t>
      </w:r>
      <w:r>
        <w:rPr>
          <w:rFonts w:hint="eastAsia"/>
          <w:lang w:eastAsia="zh-CN"/>
        </w:rPr>
        <w:t>名</w:t>
      </w:r>
      <w:r>
        <w:rPr>
          <w:lang w:eastAsia="zh-CN"/>
        </w:rPr>
        <w:t>色彩及时尚领域的专家（</w:t>
      </w:r>
      <w:r>
        <w:rPr>
          <w:lang w:eastAsia="zh-CN"/>
        </w:rPr>
        <w:t>5</w:t>
      </w:r>
      <w:r>
        <w:rPr>
          <w:rFonts w:hint="eastAsia"/>
          <w:lang w:eastAsia="zh-CN"/>
        </w:rPr>
        <w:t>名化妆</w:t>
      </w:r>
      <w:r>
        <w:rPr>
          <w:lang w:eastAsia="zh-CN"/>
        </w:rPr>
        <w:t>师，</w:t>
      </w:r>
      <w:r>
        <w:rPr>
          <w:lang w:eastAsia="zh-CN"/>
        </w:rPr>
        <w:t>5</w:t>
      </w:r>
      <w:r>
        <w:rPr>
          <w:rFonts w:hint="eastAsia"/>
          <w:lang w:eastAsia="zh-CN"/>
        </w:rPr>
        <w:t>名</w:t>
      </w:r>
      <w:r>
        <w:rPr>
          <w:lang w:eastAsia="zh-CN"/>
        </w:rPr>
        <w:t>时装设计师，</w:t>
      </w:r>
      <w:r>
        <w:rPr>
          <w:lang w:eastAsia="zh-CN"/>
        </w:rPr>
        <w:t>5</w:t>
      </w:r>
      <w:r>
        <w:rPr>
          <w:rFonts w:hint="eastAsia"/>
          <w:lang w:eastAsia="zh-CN"/>
        </w:rPr>
        <w:t>名</w:t>
      </w:r>
      <w:r>
        <w:rPr>
          <w:lang w:eastAsia="zh-CN"/>
        </w:rPr>
        <w:t>美容美</w:t>
      </w:r>
      <w:proofErr w:type="gramStart"/>
      <w:r>
        <w:rPr>
          <w:lang w:eastAsia="zh-CN"/>
        </w:rPr>
        <w:t>妆专业</w:t>
      </w:r>
      <w:proofErr w:type="gramEnd"/>
      <w:r>
        <w:rPr>
          <w:lang w:eastAsia="zh-CN"/>
        </w:rPr>
        <w:t>学生及从业人员）和</w:t>
      </w:r>
      <w:r>
        <w:rPr>
          <w:lang w:eastAsia="zh-CN"/>
        </w:rPr>
        <w:t>10</w:t>
      </w:r>
      <w:r>
        <w:rPr>
          <w:rFonts w:hint="eastAsia"/>
          <w:lang w:eastAsia="zh-CN"/>
        </w:rPr>
        <w:t>名</w:t>
      </w:r>
      <w:r>
        <w:rPr>
          <w:lang w:eastAsia="zh-CN"/>
        </w:rPr>
        <w:t>其他领域的专家（</w:t>
      </w:r>
      <w:r>
        <w:rPr>
          <w:lang w:eastAsia="zh-CN"/>
        </w:rPr>
        <w:t>5</w:t>
      </w:r>
      <w:r>
        <w:rPr>
          <w:rFonts w:hint="eastAsia"/>
          <w:lang w:eastAsia="zh-CN"/>
        </w:rPr>
        <w:t>名</w:t>
      </w:r>
      <w:r>
        <w:rPr>
          <w:lang w:eastAsia="zh-CN"/>
        </w:rPr>
        <w:t>非色彩学及美容学专家</w:t>
      </w:r>
      <w:r w:rsidR="00BC33DB">
        <w:rPr>
          <w:lang w:eastAsia="zh-CN"/>
        </w:rPr>
        <w:t>和</w:t>
      </w:r>
      <w:r w:rsidR="00BC33DB">
        <w:rPr>
          <w:lang w:eastAsia="zh-CN"/>
        </w:rPr>
        <w:t>5</w:t>
      </w:r>
      <w:r w:rsidR="00BC33DB">
        <w:rPr>
          <w:rFonts w:hint="eastAsia"/>
          <w:lang w:eastAsia="zh-CN"/>
        </w:rPr>
        <w:t>名</w:t>
      </w:r>
      <w:r w:rsidR="00BC33DB">
        <w:rPr>
          <w:lang w:eastAsia="zh-CN"/>
        </w:rPr>
        <w:t>非色彩学及美容学专业学生</w:t>
      </w:r>
      <w:r>
        <w:rPr>
          <w:lang w:eastAsia="zh-CN"/>
        </w:rPr>
        <w:t>）</w:t>
      </w:r>
      <w:r w:rsidR="00BC33DB">
        <w:rPr>
          <w:lang w:eastAsia="zh-CN"/>
        </w:rPr>
        <w:t>组成</w:t>
      </w:r>
      <w:commentRangeEnd w:id="20"/>
      <w:r w:rsidR="002C5E2A">
        <w:rPr>
          <w:rStyle w:val="ad"/>
          <w:rFonts w:ascii="宋体" w:hAnsi="宋体" w:cstheme="minorBidi"/>
        </w:rPr>
        <w:commentReference w:id="20"/>
      </w:r>
      <w:r w:rsidR="00BC33DB">
        <w:rPr>
          <w:lang w:eastAsia="zh-CN"/>
        </w:rPr>
        <w:t>。</w:t>
      </w:r>
    </w:p>
    <w:p w:rsidR="00211F6B" w:rsidRDefault="0031105C" w:rsidP="00856EE3">
      <w:pPr>
        <w:rPr>
          <w:lang w:eastAsia="zh-CN"/>
        </w:rPr>
      </w:pPr>
      <w:r>
        <w:rPr>
          <w:lang w:eastAsia="zh-CN"/>
        </w:rPr>
        <w:t>（</w:t>
      </w:r>
      <w:r>
        <w:rPr>
          <w:lang w:eastAsia="zh-CN"/>
        </w:rPr>
        <w:t>2</w:t>
      </w:r>
      <w:r>
        <w:rPr>
          <w:lang w:eastAsia="zh-CN"/>
        </w:rPr>
        <w:t>）专家评分。专家组</w:t>
      </w:r>
      <w:r w:rsidR="00197CC3" w:rsidRPr="00197CC3">
        <w:rPr>
          <w:lang w:eastAsia="zh-CN"/>
        </w:rPr>
        <w:t>从专业知识</w:t>
      </w:r>
      <w:r>
        <w:rPr>
          <w:lang w:eastAsia="zh-CN"/>
        </w:rPr>
        <w:t>和主观感受的角度来判断</w:t>
      </w:r>
      <w:r>
        <w:rPr>
          <w:rFonts w:hint="eastAsia"/>
          <w:lang w:eastAsia="zh-CN"/>
        </w:rPr>
        <w:t>人物</w:t>
      </w:r>
      <w:r>
        <w:rPr>
          <w:lang w:eastAsia="zh-CN"/>
        </w:rPr>
        <w:t>所属的</w:t>
      </w:r>
      <w:r>
        <w:rPr>
          <w:rFonts w:hint="eastAsia"/>
          <w:lang w:eastAsia="zh-CN"/>
        </w:rPr>
        <w:t>季节</w:t>
      </w:r>
      <w:r>
        <w:rPr>
          <w:lang w:eastAsia="zh-CN"/>
        </w:rPr>
        <w:t>类型，前提是他们没有被告知</w:t>
      </w:r>
      <w:r>
        <w:rPr>
          <w:rFonts w:hint="eastAsia"/>
          <w:lang w:eastAsia="zh-CN"/>
        </w:rPr>
        <w:t>判断</w:t>
      </w:r>
      <w:r>
        <w:rPr>
          <w:lang w:eastAsia="zh-CN"/>
        </w:rPr>
        <w:t>季节</w:t>
      </w:r>
      <w:r>
        <w:rPr>
          <w:rFonts w:hint="eastAsia"/>
          <w:lang w:eastAsia="zh-CN"/>
        </w:rPr>
        <w:t>类型</w:t>
      </w:r>
      <w:r>
        <w:rPr>
          <w:lang w:eastAsia="zh-CN"/>
        </w:rPr>
        <w:t>的方法及</w:t>
      </w:r>
      <w:r>
        <w:rPr>
          <w:rFonts w:hint="eastAsia"/>
          <w:lang w:eastAsia="zh-CN"/>
        </w:rPr>
        <w:t>面部四种</w:t>
      </w:r>
      <w:r>
        <w:rPr>
          <w:lang w:eastAsia="zh-CN"/>
        </w:rPr>
        <w:t>主要指示器。</w:t>
      </w:r>
      <w:commentRangeStart w:id="21"/>
      <w:r>
        <w:rPr>
          <w:rFonts w:hint="eastAsia"/>
          <w:lang w:eastAsia="zh-CN"/>
        </w:rPr>
        <w:t>对于</w:t>
      </w:r>
      <w:r>
        <w:rPr>
          <w:lang w:eastAsia="zh-CN"/>
        </w:rPr>
        <w:t>同一图像，专家组中的最多意见被</w:t>
      </w:r>
      <w:r w:rsidR="00197CC3" w:rsidRPr="00197CC3">
        <w:rPr>
          <w:lang w:eastAsia="zh-CN"/>
        </w:rPr>
        <w:t>认为是</w:t>
      </w:r>
      <w:r>
        <w:rPr>
          <w:rFonts w:hint="eastAsia"/>
          <w:lang w:eastAsia="zh-CN"/>
        </w:rPr>
        <w:t>该</w:t>
      </w:r>
      <w:r>
        <w:rPr>
          <w:lang w:eastAsia="zh-CN"/>
        </w:rPr>
        <w:t>图像中人物的所属季节类型。</w:t>
      </w:r>
      <w:commentRangeEnd w:id="21"/>
      <w:r w:rsidR="00612E84">
        <w:rPr>
          <w:rStyle w:val="ad"/>
          <w:rFonts w:ascii="宋体" w:hAnsi="宋体" w:cstheme="minorBidi"/>
        </w:rPr>
        <w:commentReference w:id="21"/>
      </w:r>
    </w:p>
    <w:p w:rsidR="00321BF0" w:rsidRDefault="00321BF0" w:rsidP="00856EE3">
      <w:pPr>
        <w:rPr>
          <w:lang w:eastAsia="zh-CN"/>
        </w:rPr>
      </w:pPr>
    </w:p>
    <w:p w:rsidR="00042598" w:rsidRDefault="00321BF0" w:rsidP="003273E3">
      <w:pPr>
        <w:rPr>
          <w:lang w:eastAsia="zh-CN"/>
        </w:rPr>
      </w:pPr>
      <w:r>
        <w:rPr>
          <w:noProof/>
          <w:lang w:eastAsia="zh-CN"/>
        </w:rPr>
        <w:drawing>
          <wp:inline distT="0" distB="0" distL="0" distR="0">
            <wp:extent cx="6189345" cy="2398261"/>
            <wp:effectExtent l="0" t="0" r="8255" b="0"/>
            <wp:docPr id="51" name="Picture 51" descr="../Desktop/Screen%20Shot%202018-04-11%20at%2012.3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1%20at%2012.37.41%20PM.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65450" cy="2427750"/>
                    </a:xfrm>
                    <a:prstGeom prst="rect">
                      <a:avLst/>
                    </a:prstGeom>
                    <a:noFill/>
                    <a:ln>
                      <a:noFill/>
                    </a:ln>
                  </pic:spPr>
                </pic:pic>
              </a:graphicData>
            </a:graphic>
          </wp:inline>
        </w:drawing>
      </w:r>
    </w:p>
    <w:p w:rsidR="00042598" w:rsidRDefault="00042598" w:rsidP="00042598">
      <w:pPr>
        <w:jc w:val="center"/>
        <w:rPr>
          <w:lang w:eastAsia="zh-CN"/>
        </w:rPr>
      </w:pPr>
      <w:r>
        <w:rPr>
          <w:rFonts w:hint="eastAsia"/>
          <w:lang w:eastAsia="zh-CN"/>
        </w:rPr>
        <w:t>图</w:t>
      </w:r>
      <w:r>
        <w:rPr>
          <w:lang w:eastAsia="zh-CN"/>
        </w:rPr>
        <w:t xml:space="preserve">3.2 </w:t>
      </w:r>
      <w:r w:rsidR="00777DCB">
        <w:rPr>
          <w:lang w:eastAsia="zh-CN"/>
        </w:rPr>
        <w:t>分类后的</w:t>
      </w:r>
      <w:commentRangeStart w:id="22"/>
      <w:r w:rsidR="00777DCB">
        <w:rPr>
          <w:lang w:eastAsia="zh-CN"/>
        </w:rPr>
        <w:t>数据集图像（部分</w:t>
      </w:r>
      <w:commentRangeEnd w:id="22"/>
      <w:r w:rsidR="00612E84">
        <w:rPr>
          <w:rStyle w:val="ad"/>
          <w:rFonts w:ascii="宋体" w:hAnsi="宋体" w:cstheme="minorBidi"/>
        </w:rPr>
        <w:commentReference w:id="22"/>
      </w:r>
      <w:r w:rsidR="00777DCB">
        <w:rPr>
          <w:lang w:eastAsia="zh-CN"/>
        </w:rPr>
        <w:t>）</w:t>
      </w:r>
    </w:p>
    <w:p w:rsidR="00042598" w:rsidRDefault="00042598" w:rsidP="00856EE3">
      <w:pPr>
        <w:rPr>
          <w:lang w:eastAsia="zh-CN"/>
        </w:rPr>
      </w:pPr>
    </w:p>
    <w:p w:rsidR="00613274" w:rsidRDefault="00613274" w:rsidP="00856EE3">
      <w:pPr>
        <w:rPr>
          <w:lang w:eastAsia="zh-CN"/>
        </w:rPr>
      </w:pPr>
    </w:p>
    <w:p w:rsidR="00856EE3" w:rsidRPr="003E19BB" w:rsidRDefault="00856EE3" w:rsidP="003E19BB">
      <w:pPr>
        <w:pStyle w:val="2"/>
        <w:rPr>
          <w:lang w:eastAsia="zh-CN"/>
        </w:rPr>
      </w:pPr>
      <w:r w:rsidRPr="003E19BB">
        <w:rPr>
          <w:lang w:eastAsia="zh-CN"/>
        </w:rPr>
        <w:lastRenderedPageBreak/>
        <w:t xml:space="preserve">3.2 </w:t>
      </w:r>
      <w:r w:rsidRPr="003E19BB">
        <w:rPr>
          <w:rFonts w:ascii="SimSun" w:eastAsia="SimSun" w:hAnsi="SimSun" w:cs="SimSun"/>
          <w:lang w:eastAsia="zh-CN"/>
        </w:rPr>
        <w:t>归类</w:t>
      </w:r>
      <w:r w:rsidRPr="003E19BB">
        <w:rPr>
          <w:rFonts w:hint="eastAsia"/>
          <w:lang w:eastAsia="zh-CN"/>
        </w:rPr>
        <w:t>方法</w:t>
      </w:r>
    </w:p>
    <w:p w:rsidR="00A67F72" w:rsidRDefault="00A67F72" w:rsidP="00856EE3">
      <w:pPr>
        <w:rPr>
          <w:lang w:eastAsia="zh-CN"/>
        </w:rPr>
      </w:pPr>
    </w:p>
    <w:p w:rsidR="00E628A8" w:rsidRDefault="00A67F72" w:rsidP="009D7174">
      <w:pPr>
        <w:rPr>
          <w:lang w:eastAsia="zh-CN"/>
        </w:rPr>
      </w:pPr>
      <w:commentRangeStart w:id="23"/>
      <w:r>
        <w:rPr>
          <w:rFonts w:hint="eastAsia"/>
          <w:lang w:eastAsia="zh-CN"/>
        </w:rPr>
        <w:t>本</w:t>
      </w:r>
      <w:commentRangeEnd w:id="23"/>
      <w:r w:rsidR="00612E84">
        <w:rPr>
          <w:rStyle w:val="ad"/>
          <w:rFonts w:ascii="宋体" w:hAnsi="宋体" w:cstheme="minorBidi"/>
        </w:rPr>
        <w:commentReference w:id="23"/>
      </w:r>
      <w:r>
        <w:rPr>
          <w:rFonts w:hint="eastAsia"/>
          <w:lang w:eastAsia="zh-CN"/>
        </w:rPr>
        <w:t>小结</w:t>
      </w:r>
      <w:r>
        <w:rPr>
          <w:lang w:eastAsia="zh-CN"/>
        </w:rPr>
        <w:t>研究了如何提取</w:t>
      </w:r>
      <w:proofErr w:type="gramStart"/>
      <w:r>
        <w:rPr>
          <w:lang w:eastAsia="zh-CN"/>
        </w:rPr>
        <w:t>不同季型人物</w:t>
      </w:r>
      <w:proofErr w:type="gramEnd"/>
      <w:r>
        <w:rPr>
          <w:lang w:eastAsia="zh-CN"/>
        </w:rPr>
        <w:t>的特点</w:t>
      </w:r>
      <w:r w:rsidR="00620002">
        <w:rPr>
          <w:rFonts w:hint="eastAsia"/>
          <w:lang w:eastAsia="zh-CN"/>
        </w:rPr>
        <w:t>和对</w:t>
      </w:r>
      <w:r w:rsidR="00620002">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p>
    <w:p w:rsidR="00C8712C" w:rsidRDefault="000A2107" w:rsidP="009D7174">
      <w:pPr>
        <w:rPr>
          <w:lang w:eastAsia="zh-CN"/>
        </w:rPr>
      </w:pPr>
      <w:r>
        <w:rPr>
          <w:lang w:eastAsia="zh-CN"/>
        </w:rPr>
        <w:t>通过对</w:t>
      </w:r>
      <w:r>
        <w:rPr>
          <w:lang w:eastAsia="zh-CN"/>
        </w:rPr>
        <w:t>3.1</w:t>
      </w:r>
      <w:r>
        <w:rPr>
          <w:rFonts w:hint="eastAsia"/>
          <w:lang w:eastAsia="zh-CN"/>
        </w:rPr>
        <w:t>中</w:t>
      </w:r>
      <w:r>
        <w:rPr>
          <w:lang w:eastAsia="zh-CN"/>
        </w:rPr>
        <w:t>数据集的观察</w:t>
      </w:r>
      <w:r>
        <w:rPr>
          <w:rFonts w:hint="eastAsia"/>
          <w:lang w:eastAsia="zh-CN"/>
        </w:rPr>
        <w:t>和</w:t>
      </w:r>
      <w:r>
        <w:rPr>
          <w:lang w:eastAsia="zh-CN"/>
        </w:rPr>
        <w:t>相关文献的指导，</w:t>
      </w:r>
      <w:commentRangeStart w:id="24"/>
      <w:r w:rsidR="00B1569F">
        <w:rPr>
          <w:lang w:eastAsia="zh-CN"/>
        </w:rPr>
        <w:t>我们选取了</w:t>
      </w:r>
      <w:r w:rsidR="00B1569F">
        <w:rPr>
          <w:rFonts w:hint="eastAsia"/>
          <w:lang w:eastAsia="zh-CN"/>
        </w:rPr>
        <w:t>皮肤</w:t>
      </w:r>
      <w:r w:rsidR="00B1569F">
        <w:rPr>
          <w:lang w:eastAsia="zh-CN"/>
        </w:rPr>
        <w:t>、</w:t>
      </w:r>
      <w:r w:rsidR="00B1569F">
        <w:rPr>
          <w:rFonts w:hint="eastAsia"/>
          <w:lang w:eastAsia="zh-CN"/>
        </w:rPr>
        <w:t>嘴唇</w:t>
      </w:r>
      <w:r w:rsidR="00B1569F">
        <w:rPr>
          <w:lang w:eastAsia="zh-CN"/>
        </w:rPr>
        <w:t>、</w:t>
      </w:r>
      <w:r w:rsidR="00B1569F">
        <w:rPr>
          <w:rFonts w:hint="eastAsia"/>
          <w:lang w:eastAsia="zh-CN"/>
        </w:rPr>
        <w:t>眉毛</w:t>
      </w:r>
      <w:r w:rsidR="00B1569F">
        <w:rPr>
          <w:lang w:eastAsia="zh-CN"/>
        </w:rPr>
        <w:t>、</w:t>
      </w:r>
      <w:r w:rsidR="00B1569F">
        <w:rPr>
          <w:rFonts w:hint="eastAsia"/>
          <w:lang w:eastAsia="zh-CN"/>
        </w:rPr>
        <w:t>瞳孔</w:t>
      </w:r>
      <w:r w:rsidR="00B1569F">
        <w:rPr>
          <w:lang w:eastAsia="zh-CN"/>
        </w:rPr>
        <w:t>四个面部重点部位</w:t>
      </w:r>
      <w:commentRangeEnd w:id="24"/>
      <w:r w:rsidR="00612E84">
        <w:rPr>
          <w:rStyle w:val="ad"/>
          <w:rFonts w:ascii="宋体" w:hAnsi="宋体" w:cstheme="minorBidi"/>
        </w:rPr>
        <w:commentReference w:id="24"/>
      </w:r>
      <w:r w:rsidR="00B1569F">
        <w:rPr>
          <w:lang w:eastAsia="zh-CN"/>
        </w:rPr>
        <w:t>，</w:t>
      </w:r>
      <w:r>
        <w:rPr>
          <w:lang w:eastAsia="zh-CN"/>
        </w:rPr>
        <w:t>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w:t>
      </w:r>
      <w:proofErr w:type="gramStart"/>
      <w:r>
        <w:rPr>
          <w:lang w:eastAsia="zh-CN"/>
        </w:rPr>
        <w:t>瞳</w:t>
      </w:r>
      <w:proofErr w:type="gramEnd"/>
      <w:r>
        <w:rPr>
          <w:lang w:eastAsia="zh-CN"/>
        </w:rPr>
        <w:t>色四个指标</w:t>
      </w:r>
      <w:r>
        <w:rPr>
          <w:rFonts w:hint="eastAsia"/>
          <w:lang w:eastAsia="zh-CN"/>
        </w:rPr>
        <w:t>作为</w:t>
      </w:r>
      <w:r>
        <w:rPr>
          <w:lang w:eastAsia="zh-CN"/>
        </w:rPr>
        <w:t>评价指标，对图像人物</w:t>
      </w:r>
      <w:r>
        <w:rPr>
          <w:rFonts w:hint="eastAsia"/>
          <w:lang w:eastAsia="zh-CN"/>
        </w:rPr>
        <w:t>进行</w:t>
      </w:r>
      <w:r>
        <w:rPr>
          <w:lang w:eastAsia="zh-CN"/>
        </w:rPr>
        <w:t>归类。</w:t>
      </w:r>
      <w:r w:rsidR="00C40123">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w:t>
      </w:r>
      <w:commentRangeStart w:id="25"/>
      <w:r>
        <w:rPr>
          <w:lang w:eastAsia="zh-CN"/>
        </w:rPr>
        <w:t>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sidR="00620002">
        <w:rPr>
          <w:lang w:eastAsia="zh-CN"/>
        </w:rPr>
        <w:t>，</w:t>
      </w:r>
      <w:r w:rsidR="00620002">
        <w:rPr>
          <w:rFonts w:hint="eastAsia"/>
          <w:lang w:eastAsia="zh-CN"/>
        </w:rPr>
        <w:t>被测试</w:t>
      </w:r>
      <w:r w:rsidR="00620002">
        <w:rPr>
          <w:lang w:eastAsia="zh-CN"/>
        </w:rPr>
        <w:t>图片与</w:t>
      </w:r>
      <w:r w:rsidR="00620002">
        <w:rPr>
          <w:rFonts w:hint="eastAsia"/>
          <w:lang w:eastAsia="zh-CN"/>
        </w:rPr>
        <w:t>样例</w:t>
      </w:r>
      <w:r w:rsidR="00620002">
        <w:rPr>
          <w:lang w:eastAsia="zh-CN"/>
        </w:rPr>
        <w:t>的颜色相似度被</w:t>
      </w:r>
      <w:r w:rsidR="00620002">
        <w:rPr>
          <w:rFonts w:hint="eastAsia"/>
          <w:lang w:eastAsia="zh-CN"/>
        </w:rPr>
        <w:t>认为</w:t>
      </w:r>
      <w:r w:rsidR="00620002">
        <w:rPr>
          <w:lang w:eastAsia="zh-CN"/>
        </w:rPr>
        <w:t>是该</w:t>
      </w:r>
      <w:r w:rsidR="00620002">
        <w:rPr>
          <w:rFonts w:hint="eastAsia"/>
          <w:lang w:eastAsia="zh-CN"/>
        </w:rPr>
        <w:t>部位</w:t>
      </w:r>
      <w:r w:rsidR="00620002">
        <w:rPr>
          <w:lang w:eastAsia="zh-CN"/>
        </w:rPr>
        <w:t>与样例季节类型的相似度。</w:t>
      </w:r>
      <w:r w:rsidR="00620002">
        <w:rPr>
          <w:rFonts w:hint="eastAsia"/>
          <w:lang w:eastAsia="zh-CN"/>
        </w:rPr>
        <w:t>整张图片与</w:t>
      </w:r>
      <w:r w:rsidR="00620002">
        <w:rPr>
          <w:lang w:eastAsia="zh-CN"/>
        </w:rPr>
        <w:t>四</w:t>
      </w:r>
      <w:r w:rsidR="00620002">
        <w:rPr>
          <w:rFonts w:hint="eastAsia"/>
          <w:lang w:eastAsia="zh-CN"/>
        </w:rPr>
        <w:t>种</w:t>
      </w:r>
      <w:r w:rsidR="00620002">
        <w:rPr>
          <w:lang w:eastAsia="zh-CN"/>
        </w:rPr>
        <w:t>季节类型的相似度</w:t>
      </w:r>
      <w:r w:rsidR="00620002">
        <w:rPr>
          <w:rFonts w:hint="eastAsia"/>
          <w:lang w:eastAsia="zh-CN"/>
        </w:rPr>
        <w:t>由</w:t>
      </w:r>
      <w:r w:rsidR="00620002">
        <w:rPr>
          <w:lang w:eastAsia="zh-CN"/>
        </w:rPr>
        <w:t>四个面部重点部位的相似度通过</w:t>
      </w:r>
      <w:r w:rsidR="00620002">
        <w:rPr>
          <w:rFonts w:hint="eastAsia"/>
          <w:lang w:eastAsia="zh-CN"/>
        </w:rPr>
        <w:t>算法</w:t>
      </w:r>
      <w:r w:rsidR="00620002">
        <w:rPr>
          <w:lang w:eastAsia="zh-CN"/>
        </w:rPr>
        <w:t>综合计算得出。</w:t>
      </w:r>
      <w:commentRangeEnd w:id="25"/>
      <w:r w:rsidR="00612E84">
        <w:rPr>
          <w:rStyle w:val="ad"/>
          <w:rFonts w:ascii="宋体" w:hAnsi="宋体" w:cstheme="minorBidi"/>
        </w:rPr>
        <w:commentReference w:id="25"/>
      </w:r>
    </w:p>
    <w:p w:rsidR="00C8712C" w:rsidRDefault="00C8712C" w:rsidP="00856EE3">
      <w:pPr>
        <w:rPr>
          <w:lang w:eastAsia="zh-CN"/>
        </w:rPr>
      </w:pPr>
    </w:p>
    <w:p w:rsidR="00856EE3" w:rsidRPr="003E19BB" w:rsidRDefault="00856EE3" w:rsidP="003E19BB">
      <w:pPr>
        <w:pStyle w:val="3"/>
        <w:rPr>
          <w:lang w:eastAsia="zh-CN"/>
        </w:rPr>
      </w:pPr>
      <w:r w:rsidRPr="003E19BB">
        <w:rPr>
          <w:rFonts w:hint="eastAsia"/>
          <w:lang w:eastAsia="zh-CN"/>
        </w:rPr>
        <w:t xml:space="preserve">3.2.1 </w:t>
      </w:r>
      <w:r w:rsidRPr="003E19BB">
        <w:rPr>
          <w:rFonts w:hint="eastAsia"/>
          <w:lang w:eastAsia="zh-CN"/>
        </w:rPr>
        <w:t>面部</w:t>
      </w:r>
      <w:r w:rsidRPr="003E19BB">
        <w:rPr>
          <w:lang w:eastAsia="zh-CN"/>
        </w:rPr>
        <w:t>关</w:t>
      </w:r>
      <w:r w:rsidRPr="003E19BB">
        <w:rPr>
          <w:rFonts w:ascii="SimSun" w:eastAsia="SimSun" w:hAnsi="SimSun" w:cs="SimSun"/>
          <w:lang w:eastAsia="zh-CN"/>
        </w:rPr>
        <w:t>键</w:t>
      </w:r>
      <w:r w:rsidRPr="003E19BB">
        <w:rPr>
          <w:lang w:eastAsia="zh-CN"/>
        </w:rPr>
        <w:t>部位的</w:t>
      </w:r>
      <w:r w:rsidRPr="003E19BB">
        <w:rPr>
          <w:rFonts w:ascii="SimSun" w:eastAsia="SimSun" w:hAnsi="SimSun" w:cs="SimSun"/>
          <w:lang w:eastAsia="zh-CN"/>
        </w:rPr>
        <w:t>选</w:t>
      </w:r>
      <w:r w:rsidRPr="003E19BB">
        <w:rPr>
          <w:lang w:eastAsia="zh-CN"/>
        </w:rPr>
        <w:t>取</w:t>
      </w:r>
    </w:p>
    <w:p w:rsidR="009D7174" w:rsidRDefault="009D7174" w:rsidP="00856EE3">
      <w:pPr>
        <w:rPr>
          <w:lang w:eastAsia="zh-CN"/>
        </w:rPr>
      </w:pPr>
    </w:p>
    <w:p w:rsidR="00BB10ED" w:rsidRDefault="009D7174" w:rsidP="00BB10ED">
      <w:pPr>
        <w:ind w:firstLine="720"/>
        <w:rPr>
          <w:lang w:eastAsia="zh-CN"/>
        </w:rPr>
      </w:pPr>
      <w:r>
        <w:rPr>
          <w:rFonts w:hint="eastAsia"/>
          <w:lang w:eastAsia="zh-CN"/>
        </w:rPr>
        <w:t>相关文献</w:t>
      </w:r>
      <w:r w:rsidR="0083714F">
        <w:rPr>
          <w:vertAlign w:val="superscript"/>
          <w:lang w:eastAsia="zh-CN"/>
        </w:rPr>
        <w:t>[8</w:t>
      </w:r>
      <w:r w:rsidRPr="00A67F72">
        <w:rPr>
          <w:vertAlign w:val="superscript"/>
          <w:lang w:eastAsia="zh-CN"/>
        </w:rPr>
        <w:t>]</w:t>
      </w:r>
      <w:r>
        <w:rPr>
          <w:rFonts w:hint="eastAsia"/>
          <w:lang w:eastAsia="zh-CN"/>
        </w:rPr>
        <w:t>指出</w:t>
      </w:r>
      <w:r>
        <w:rPr>
          <w:lang w:eastAsia="zh-CN"/>
        </w:rPr>
        <w:t>，</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再</w:t>
      </w:r>
      <w:r>
        <w:rPr>
          <w:lang w:eastAsia="zh-CN"/>
        </w:rPr>
        <w:t>结合</w:t>
      </w:r>
      <w:r>
        <w:rPr>
          <w:rFonts w:hint="eastAsia"/>
          <w:lang w:eastAsia="zh-CN"/>
        </w:rPr>
        <w:t>主观</w:t>
      </w:r>
      <w:r>
        <w:rPr>
          <w:lang w:eastAsia="zh-CN"/>
        </w:rPr>
        <w:t>经验，</w:t>
      </w:r>
      <w:r>
        <w:rPr>
          <w:rFonts w:hint="eastAsia"/>
          <w:lang w:eastAsia="zh-CN"/>
        </w:rPr>
        <w:t>在</w:t>
      </w:r>
      <w:r>
        <w:rPr>
          <w:lang w:eastAsia="zh-CN"/>
        </w:rPr>
        <w:t>对一个人进行观察时，上述</w:t>
      </w:r>
      <w:r>
        <w:rPr>
          <w:rFonts w:hint="eastAsia"/>
          <w:lang w:eastAsia="zh-CN"/>
        </w:rPr>
        <w:t>面部</w:t>
      </w:r>
      <w:r>
        <w:rPr>
          <w:lang w:eastAsia="zh-CN"/>
        </w:rPr>
        <w:t>重点区域</w:t>
      </w:r>
      <w:r w:rsidR="00442066">
        <w:rPr>
          <w:lang w:eastAsia="zh-CN"/>
        </w:rPr>
        <w:t>的色彩</w:t>
      </w:r>
      <w:r>
        <w:rPr>
          <w:lang w:eastAsia="zh-CN"/>
        </w:rPr>
        <w:t>极大程度的影响了对于该人物气质</w:t>
      </w:r>
      <w:r>
        <w:rPr>
          <w:lang w:eastAsia="zh-CN"/>
        </w:rPr>
        <w:t>“</w:t>
      </w:r>
      <w:r>
        <w:rPr>
          <w:lang w:eastAsia="zh-CN"/>
        </w:rPr>
        <w:t>冷</w:t>
      </w:r>
      <w:r>
        <w:rPr>
          <w:lang w:eastAsia="zh-CN"/>
        </w:rPr>
        <w:t>”“</w:t>
      </w:r>
      <w:r>
        <w:rPr>
          <w:lang w:eastAsia="zh-CN"/>
        </w:rPr>
        <w:t>暖</w:t>
      </w:r>
      <w:r>
        <w:rPr>
          <w:lang w:eastAsia="zh-CN"/>
        </w:rPr>
        <w:t>”</w:t>
      </w:r>
      <w:r>
        <w:rPr>
          <w:lang w:eastAsia="zh-CN"/>
        </w:rPr>
        <w:t>的判断，从而决定对该人物所属季节类型的判断</w:t>
      </w:r>
      <w:r w:rsidR="00FE61A1">
        <w:rPr>
          <w:lang w:eastAsia="zh-CN"/>
        </w:rPr>
        <w:t>。</w:t>
      </w:r>
      <w:r w:rsidR="00FE61A1">
        <w:rPr>
          <w:rFonts w:hint="eastAsia"/>
          <w:lang w:eastAsia="zh-CN"/>
        </w:rPr>
        <w:t>同时</w:t>
      </w:r>
      <w:r w:rsidR="00FE61A1">
        <w:rPr>
          <w:lang w:eastAsia="zh-CN"/>
        </w:rPr>
        <w:t>，</w:t>
      </w:r>
      <w:r w:rsidR="00FE61A1">
        <w:rPr>
          <w:rFonts w:hint="eastAsia"/>
          <w:lang w:eastAsia="zh-CN"/>
        </w:rPr>
        <w:t>在</w:t>
      </w:r>
      <w:r w:rsidR="00FE61A1">
        <w:rPr>
          <w:lang w:eastAsia="zh-CN"/>
        </w:rPr>
        <w:t>网络上流行的季节类型自我判断表中的问题设置，</w:t>
      </w:r>
      <w:r w:rsidR="00FE61A1">
        <w:rPr>
          <w:rFonts w:hint="eastAsia"/>
          <w:lang w:eastAsia="zh-CN"/>
        </w:rPr>
        <w:t>大多</w:t>
      </w:r>
      <w:r w:rsidR="00FE61A1">
        <w:rPr>
          <w:lang w:eastAsia="zh-CN"/>
        </w:rPr>
        <w:t>也是根据上述几个位置的色彩</w:t>
      </w:r>
      <w:r w:rsidR="00BB10ED">
        <w:rPr>
          <w:lang w:eastAsia="zh-CN"/>
        </w:rPr>
        <w:t>设置的不同选项，从而定向到</w:t>
      </w:r>
      <w:r w:rsidR="00BB10ED">
        <w:rPr>
          <w:rFonts w:hint="eastAsia"/>
          <w:lang w:eastAsia="zh-CN"/>
        </w:rPr>
        <w:t>四种</w:t>
      </w:r>
      <w:r w:rsidR="00BB10ED">
        <w:rPr>
          <w:lang w:eastAsia="zh-CN"/>
        </w:rPr>
        <w:t>季节类型。</w:t>
      </w:r>
    </w:p>
    <w:p w:rsidR="00BB10ED" w:rsidRDefault="00BB10ED" w:rsidP="00BB10ED">
      <w:pPr>
        <w:ind w:firstLine="720"/>
        <w:rPr>
          <w:lang w:eastAsia="zh-CN"/>
        </w:rPr>
      </w:pPr>
      <w:r>
        <w:rPr>
          <w:rFonts w:hint="eastAsia"/>
          <w:lang w:eastAsia="zh-CN"/>
        </w:rPr>
        <w:t>皮肤占有</w:t>
      </w:r>
      <w:r>
        <w:rPr>
          <w:lang w:eastAsia="zh-CN"/>
        </w:rPr>
        <w:t>面部的绝大部分区域，</w:t>
      </w:r>
      <w:r>
        <w:rPr>
          <w:rFonts w:hint="eastAsia"/>
          <w:lang w:eastAsia="zh-CN"/>
        </w:rPr>
        <w:t>青白</w:t>
      </w:r>
      <w:r>
        <w:rPr>
          <w:lang w:eastAsia="zh-CN"/>
        </w:rPr>
        <w:t>、无血色的</w:t>
      </w:r>
      <w:r>
        <w:rPr>
          <w:rFonts w:hint="eastAsia"/>
          <w:lang w:eastAsia="zh-CN"/>
        </w:rPr>
        <w:t>肤色</w:t>
      </w:r>
      <w:r>
        <w:rPr>
          <w:lang w:eastAsia="zh-CN"/>
        </w:rPr>
        <w:t>会给</w:t>
      </w:r>
      <w:r>
        <w:rPr>
          <w:rFonts w:hint="eastAsia"/>
          <w:lang w:eastAsia="zh-CN"/>
        </w:rPr>
        <w:t>人</w:t>
      </w:r>
      <w:r>
        <w:rPr>
          <w:lang w:eastAsia="zh-CN"/>
        </w:rPr>
        <w:t>冷艳、清冷的感觉，</w:t>
      </w:r>
      <w:r>
        <w:rPr>
          <w:rFonts w:hint="eastAsia"/>
          <w:lang w:eastAsia="zh-CN"/>
        </w:rPr>
        <w:t>让人</w:t>
      </w:r>
      <w:r>
        <w:rPr>
          <w:lang w:eastAsia="zh-CN"/>
        </w:rPr>
        <w:t>感觉此肤色的人气质清冽，</w:t>
      </w:r>
      <w:r>
        <w:rPr>
          <w:rFonts w:hint="eastAsia"/>
          <w:lang w:eastAsia="zh-CN"/>
        </w:rPr>
        <w:t>如同</w:t>
      </w:r>
      <w:r>
        <w:rPr>
          <w:lang w:eastAsia="zh-CN"/>
        </w:rPr>
        <w:t>寒冷的冬季。</w:t>
      </w:r>
      <w:r>
        <w:rPr>
          <w:rFonts w:hint="eastAsia"/>
          <w:lang w:eastAsia="zh-CN"/>
        </w:rPr>
        <w:t>相反</w:t>
      </w:r>
      <w:r>
        <w:rPr>
          <w:lang w:eastAsia="zh-CN"/>
        </w:rPr>
        <w:t>，</w:t>
      </w:r>
      <w:r>
        <w:rPr>
          <w:rFonts w:hint="eastAsia"/>
          <w:lang w:eastAsia="zh-CN"/>
        </w:rPr>
        <w:t>红润</w:t>
      </w:r>
      <w:r>
        <w:rPr>
          <w:lang w:eastAsia="zh-CN"/>
        </w:rPr>
        <w:t>、</w:t>
      </w:r>
      <w:r>
        <w:rPr>
          <w:rFonts w:hint="eastAsia"/>
          <w:lang w:eastAsia="zh-CN"/>
        </w:rPr>
        <w:t>白里</w:t>
      </w:r>
      <w:r>
        <w:rPr>
          <w:lang w:eastAsia="zh-CN"/>
        </w:rPr>
        <w:t>透粉的肤色会给人亲切、</w:t>
      </w:r>
      <w:r>
        <w:rPr>
          <w:rFonts w:hint="eastAsia"/>
          <w:lang w:eastAsia="zh-CN"/>
        </w:rPr>
        <w:t>有活力</w:t>
      </w:r>
      <w:r>
        <w:rPr>
          <w:lang w:eastAsia="zh-CN"/>
        </w:rPr>
        <w:t>的感觉，让人感觉此</w:t>
      </w:r>
      <w:commentRangeStart w:id="26"/>
      <w:r>
        <w:rPr>
          <w:lang w:eastAsia="zh-CN"/>
        </w:rPr>
        <w:t>肤色的人热情开朗，</w:t>
      </w:r>
      <w:r>
        <w:rPr>
          <w:rFonts w:hint="eastAsia"/>
          <w:lang w:eastAsia="zh-CN"/>
        </w:rPr>
        <w:t>如同</w:t>
      </w:r>
      <w:r>
        <w:rPr>
          <w:lang w:eastAsia="zh-CN"/>
        </w:rPr>
        <w:t>酷热的夏季。</w:t>
      </w:r>
      <w:r>
        <w:rPr>
          <w:rFonts w:hint="eastAsia"/>
          <w:lang w:eastAsia="zh-CN"/>
        </w:rPr>
        <w:t>同样</w:t>
      </w:r>
      <w:r>
        <w:rPr>
          <w:lang w:eastAsia="zh-CN"/>
        </w:rPr>
        <w:t>，</w:t>
      </w:r>
      <w:r>
        <w:rPr>
          <w:rFonts w:hint="eastAsia"/>
          <w:lang w:eastAsia="zh-CN"/>
        </w:rPr>
        <w:t>颜色深</w:t>
      </w:r>
      <w:r>
        <w:rPr>
          <w:lang w:eastAsia="zh-CN"/>
        </w:rPr>
        <w:t>、</w:t>
      </w:r>
      <w:r>
        <w:rPr>
          <w:rFonts w:hint="eastAsia"/>
          <w:lang w:eastAsia="zh-CN"/>
        </w:rPr>
        <w:t>发红发紫</w:t>
      </w:r>
      <w:r>
        <w:rPr>
          <w:lang w:eastAsia="zh-CN"/>
        </w:rPr>
        <w:t>的唇色，</w:t>
      </w:r>
      <w:r>
        <w:rPr>
          <w:rFonts w:hint="eastAsia"/>
          <w:lang w:eastAsia="zh-CN"/>
        </w:rPr>
        <w:t>凌厉分明</w:t>
      </w:r>
      <w:r>
        <w:rPr>
          <w:lang w:eastAsia="zh-CN"/>
        </w:rPr>
        <w:t>的深黑发色和瞳色都会给人以</w:t>
      </w:r>
      <w:r>
        <w:rPr>
          <w:lang w:eastAsia="zh-CN"/>
        </w:rPr>
        <w:t>“</w:t>
      </w:r>
      <w:r>
        <w:rPr>
          <w:lang w:eastAsia="zh-CN"/>
        </w:rPr>
        <w:t>冷</w:t>
      </w:r>
      <w:r>
        <w:rPr>
          <w:lang w:eastAsia="zh-CN"/>
        </w:rPr>
        <w:t>”</w:t>
      </w:r>
      <w:r>
        <w:rPr>
          <w:lang w:eastAsia="zh-CN"/>
        </w:rPr>
        <w:t>的感觉，</w:t>
      </w:r>
      <w:r>
        <w:rPr>
          <w:rFonts w:hint="eastAsia"/>
          <w:lang w:eastAsia="zh-CN"/>
        </w:rPr>
        <w:t>而</w:t>
      </w:r>
      <w:r>
        <w:rPr>
          <w:lang w:eastAsia="zh-CN"/>
        </w:rPr>
        <w:t>粉嫩的唇色和浅灰、</w:t>
      </w:r>
      <w:r>
        <w:rPr>
          <w:rFonts w:hint="eastAsia"/>
          <w:lang w:eastAsia="zh-CN"/>
        </w:rPr>
        <w:t>茶色</w:t>
      </w:r>
      <w:r>
        <w:rPr>
          <w:lang w:eastAsia="zh-CN"/>
        </w:rPr>
        <w:t>的发色和瞳色</w:t>
      </w:r>
      <w:r w:rsidR="00D86158">
        <w:rPr>
          <w:lang w:eastAsia="zh-CN"/>
        </w:rPr>
        <w:t>都</w:t>
      </w:r>
      <w:r>
        <w:rPr>
          <w:lang w:eastAsia="zh-CN"/>
        </w:rPr>
        <w:t>会给人以</w:t>
      </w:r>
      <w:r>
        <w:rPr>
          <w:lang w:eastAsia="zh-CN"/>
        </w:rPr>
        <w:t>“</w:t>
      </w:r>
      <w:r>
        <w:rPr>
          <w:lang w:eastAsia="zh-CN"/>
        </w:rPr>
        <w:t>暖</w:t>
      </w:r>
      <w:r>
        <w:rPr>
          <w:lang w:eastAsia="zh-CN"/>
        </w:rPr>
        <w:t>”</w:t>
      </w:r>
      <w:r>
        <w:rPr>
          <w:lang w:eastAsia="zh-CN"/>
        </w:rPr>
        <w:t>的感觉。</w:t>
      </w:r>
      <w:commentRangeEnd w:id="26"/>
      <w:r w:rsidR="00612E84">
        <w:rPr>
          <w:rStyle w:val="ad"/>
          <w:rFonts w:ascii="宋体" w:hAnsi="宋体" w:cstheme="minorBidi"/>
        </w:rPr>
        <w:commentReference w:id="26"/>
      </w:r>
    </w:p>
    <w:p w:rsidR="00D86158" w:rsidRDefault="00D86158" w:rsidP="00BB10ED">
      <w:pPr>
        <w:ind w:firstLine="720"/>
        <w:rPr>
          <w:lang w:eastAsia="zh-CN"/>
        </w:rPr>
      </w:pPr>
    </w:p>
    <w:p w:rsidR="00D86158" w:rsidRDefault="00D86158" w:rsidP="00BB10ED">
      <w:pPr>
        <w:ind w:firstLine="720"/>
        <w:rPr>
          <w:lang w:eastAsia="zh-CN"/>
        </w:rPr>
      </w:pPr>
    </w:p>
    <w:p w:rsidR="00D86158" w:rsidRPr="003E19BB" w:rsidRDefault="00856EE3" w:rsidP="003E19BB">
      <w:pPr>
        <w:pStyle w:val="3"/>
        <w:rPr>
          <w:lang w:eastAsia="zh-CN"/>
        </w:rPr>
      </w:pPr>
      <w:r w:rsidRPr="003E19BB">
        <w:rPr>
          <w:rFonts w:hint="eastAsia"/>
          <w:lang w:eastAsia="zh-CN"/>
        </w:rPr>
        <w:t xml:space="preserve">3.2.2 </w:t>
      </w:r>
      <w:r w:rsidRPr="003E19BB">
        <w:rPr>
          <w:lang w:eastAsia="zh-CN"/>
        </w:rPr>
        <w:t>四种</w:t>
      </w:r>
      <w:proofErr w:type="gramStart"/>
      <w:r w:rsidRPr="003E19BB">
        <w:rPr>
          <w:rFonts w:hint="eastAsia"/>
          <w:lang w:eastAsia="zh-CN"/>
        </w:rPr>
        <w:t>季</w:t>
      </w:r>
      <w:r w:rsidRPr="003E19BB">
        <w:rPr>
          <w:rFonts w:ascii="SimSun" w:eastAsia="SimSun" w:hAnsi="SimSun" w:cs="SimSun"/>
          <w:lang w:eastAsia="zh-CN"/>
        </w:rPr>
        <w:t>节</w:t>
      </w:r>
      <w:r w:rsidRPr="003E19BB">
        <w:rPr>
          <w:lang w:eastAsia="zh-CN"/>
        </w:rPr>
        <w:t>型</w:t>
      </w:r>
      <w:r w:rsidRPr="003E19BB">
        <w:rPr>
          <w:rFonts w:ascii="SimSun" w:eastAsia="SimSun" w:hAnsi="SimSun" w:cs="SimSun"/>
          <w:lang w:eastAsia="zh-CN"/>
        </w:rPr>
        <w:t>样</w:t>
      </w:r>
      <w:r w:rsidRPr="003E19BB">
        <w:rPr>
          <w:rFonts w:hint="eastAsia"/>
          <w:lang w:eastAsia="zh-CN"/>
        </w:rPr>
        <w:t>例</w:t>
      </w:r>
      <w:proofErr w:type="gramEnd"/>
      <w:r w:rsidRPr="003E19BB">
        <w:rPr>
          <w:lang w:eastAsia="zh-CN"/>
        </w:rPr>
        <w:t>的</w:t>
      </w:r>
      <w:r w:rsidRPr="003E19BB">
        <w:rPr>
          <w:rFonts w:ascii="SimSun" w:eastAsia="SimSun" w:hAnsi="SimSun" w:cs="SimSun"/>
          <w:lang w:eastAsia="zh-CN"/>
        </w:rPr>
        <w:t>选</w:t>
      </w:r>
      <w:r w:rsidRPr="003E19BB">
        <w:rPr>
          <w:lang w:eastAsia="zh-CN"/>
        </w:rPr>
        <w:t>取</w:t>
      </w:r>
    </w:p>
    <w:p w:rsidR="00D86158" w:rsidRDefault="00856EE3" w:rsidP="00856EE3">
      <w:pPr>
        <w:rPr>
          <w:lang w:eastAsia="zh-CN"/>
        </w:rPr>
      </w:pPr>
      <w:r>
        <w:rPr>
          <w:rFonts w:hint="eastAsia"/>
          <w:lang w:eastAsia="zh-CN"/>
        </w:rPr>
        <w:tab/>
      </w:r>
    </w:p>
    <w:p w:rsidR="006562B0" w:rsidRDefault="006562B0" w:rsidP="006562B0">
      <w:pPr>
        <w:ind w:firstLine="720"/>
        <w:rPr>
          <w:lang w:eastAsia="zh-CN"/>
        </w:rPr>
      </w:pPr>
      <w:r>
        <w:rPr>
          <w:rFonts w:hint="eastAsia"/>
          <w:lang w:eastAsia="zh-CN"/>
        </w:rPr>
        <w:t>根据</w:t>
      </w:r>
      <w:r>
        <w:rPr>
          <w:lang w:eastAsia="zh-CN"/>
        </w:rPr>
        <w:t>阅读</w:t>
      </w:r>
      <w:r>
        <w:rPr>
          <w:rFonts w:hint="eastAsia"/>
          <w:lang w:eastAsia="zh-CN"/>
        </w:rPr>
        <w:t>文献</w:t>
      </w:r>
      <w:r w:rsidR="0083714F">
        <w:rPr>
          <w:vertAlign w:val="superscript"/>
          <w:lang w:eastAsia="zh-CN"/>
        </w:rPr>
        <w:t>[9</w:t>
      </w:r>
      <w:r w:rsidRPr="006562B0">
        <w:rPr>
          <w:vertAlign w:val="superscript"/>
          <w:lang w:eastAsia="zh-CN"/>
        </w:rPr>
        <w:t>]</w:t>
      </w:r>
      <w:r>
        <w:rPr>
          <w:lang w:eastAsia="zh-CN"/>
        </w:rPr>
        <w:t>、</w:t>
      </w:r>
      <w:r>
        <w:rPr>
          <w:rFonts w:hint="eastAsia"/>
          <w:lang w:eastAsia="zh-CN"/>
        </w:rPr>
        <w:t>对建立</w:t>
      </w:r>
      <w:r>
        <w:rPr>
          <w:lang w:eastAsia="zh-CN"/>
        </w:rPr>
        <w:t>数据集时的专家组的访谈及对数据集的观察，</w:t>
      </w:r>
      <w:r>
        <w:rPr>
          <w:rFonts w:hint="eastAsia"/>
          <w:lang w:eastAsia="zh-CN"/>
        </w:rPr>
        <w:t>我们为</w:t>
      </w:r>
      <w:r>
        <w:rPr>
          <w:lang w:eastAsia="zh-CN"/>
        </w:rPr>
        <w:t>肤色、</w:t>
      </w:r>
      <w:r>
        <w:rPr>
          <w:rFonts w:hint="eastAsia"/>
          <w:lang w:eastAsia="zh-CN"/>
        </w:rPr>
        <w:t>唇色</w:t>
      </w:r>
      <w:r>
        <w:rPr>
          <w:lang w:eastAsia="zh-CN"/>
        </w:rPr>
        <w:t>、眉</w:t>
      </w:r>
      <w:r>
        <w:rPr>
          <w:rFonts w:hint="eastAsia"/>
          <w:lang w:eastAsia="zh-CN"/>
        </w:rPr>
        <w:t>色</w:t>
      </w:r>
      <w:r>
        <w:rPr>
          <w:lang w:eastAsia="zh-CN"/>
        </w:rPr>
        <w:t>、</w:t>
      </w:r>
      <w:r>
        <w:rPr>
          <w:rFonts w:hint="eastAsia"/>
          <w:lang w:eastAsia="zh-CN"/>
        </w:rPr>
        <w:t>瞳色</w:t>
      </w:r>
      <w:r>
        <w:rPr>
          <w:lang w:eastAsia="zh-CN"/>
        </w:rPr>
        <w:t>四个</w:t>
      </w:r>
      <w:r>
        <w:rPr>
          <w:rFonts w:hint="eastAsia"/>
          <w:lang w:eastAsia="zh-CN"/>
        </w:rPr>
        <w:t>指示器</w:t>
      </w:r>
      <w:r>
        <w:rPr>
          <w:lang w:eastAsia="zh-CN"/>
        </w:rPr>
        <w:t>，</w:t>
      </w:r>
      <w:r>
        <w:rPr>
          <w:rFonts w:hint="eastAsia"/>
          <w:lang w:eastAsia="zh-CN"/>
        </w:rPr>
        <w:t>分别</w:t>
      </w:r>
      <w:r>
        <w:rPr>
          <w:lang w:eastAsia="zh-CN"/>
        </w:rPr>
        <w:t>选择了四张典型</w:t>
      </w:r>
      <w:r>
        <w:rPr>
          <w:rFonts w:hint="eastAsia"/>
          <w:lang w:eastAsia="zh-CN"/>
        </w:rPr>
        <w:t>样例</w:t>
      </w:r>
      <w:r>
        <w:rPr>
          <w:lang w:eastAsia="zh-CN"/>
        </w:rPr>
        <w:t>，对应春、夏、</w:t>
      </w:r>
      <w:r>
        <w:rPr>
          <w:rFonts w:hint="eastAsia"/>
          <w:lang w:eastAsia="zh-CN"/>
        </w:rPr>
        <w:t>秋</w:t>
      </w:r>
      <w:r>
        <w:rPr>
          <w:lang w:eastAsia="zh-CN"/>
        </w:rPr>
        <w:t>、</w:t>
      </w:r>
      <w:r>
        <w:rPr>
          <w:rFonts w:hint="eastAsia"/>
          <w:lang w:eastAsia="zh-CN"/>
        </w:rPr>
        <w:t>冬四种</w:t>
      </w:r>
      <w:r>
        <w:rPr>
          <w:lang w:eastAsia="zh-CN"/>
        </w:rPr>
        <w:t>季节类型，</w:t>
      </w:r>
      <w:r>
        <w:rPr>
          <w:rFonts w:hint="eastAsia"/>
          <w:lang w:eastAsia="zh-CN"/>
        </w:rPr>
        <w:t>被选择</w:t>
      </w:r>
      <w:r>
        <w:rPr>
          <w:lang w:eastAsia="zh-CN"/>
        </w:rPr>
        <w:t>的样例都被认为是典型的该季节类型人物的样子。</w:t>
      </w:r>
    </w:p>
    <w:p w:rsidR="00037BB2" w:rsidRDefault="006562B0" w:rsidP="008C5CFE">
      <w:pPr>
        <w:rPr>
          <w:lang w:eastAsia="zh-CN"/>
        </w:rPr>
      </w:pPr>
      <w:r>
        <w:rPr>
          <w:lang w:eastAsia="zh-CN"/>
        </w:rPr>
        <w:tab/>
      </w:r>
      <w:r>
        <w:rPr>
          <w:rFonts w:hint="eastAsia"/>
          <w:lang w:eastAsia="zh-CN"/>
        </w:rPr>
        <w:t>如</w:t>
      </w:r>
      <w:r>
        <w:rPr>
          <w:lang w:eastAsia="zh-CN"/>
        </w:rPr>
        <w:t>图</w:t>
      </w:r>
      <w:r>
        <w:rPr>
          <w:lang w:eastAsia="zh-CN"/>
        </w:rPr>
        <w:t>3.3</w:t>
      </w:r>
      <w:r w:rsidR="005C0E6C">
        <w:rPr>
          <w:lang w:eastAsia="zh-CN"/>
        </w:rPr>
        <w:t>，浅象牙色、暖米色，这种细腻而有透明感的肤色被认为是典型的春季型人拥有的肤色；粉白、</w:t>
      </w:r>
      <w:r w:rsidR="005C0E6C">
        <w:rPr>
          <w:rFonts w:hint="eastAsia"/>
          <w:lang w:eastAsia="zh-CN"/>
        </w:rPr>
        <w:t>红润</w:t>
      </w:r>
      <w:r w:rsidR="005C0E6C">
        <w:rPr>
          <w:lang w:eastAsia="zh-CN"/>
        </w:rPr>
        <w:t>而质地温和的肤色被认为是典型的夏季肤色；瓷器般的象牙色、</w:t>
      </w:r>
      <w:r w:rsidR="005C0E6C">
        <w:rPr>
          <w:rFonts w:hint="eastAsia"/>
          <w:lang w:eastAsia="zh-CN"/>
        </w:rPr>
        <w:t>暗驼色</w:t>
      </w:r>
      <w:r w:rsidR="005C0E6C">
        <w:rPr>
          <w:lang w:eastAsia="zh-CN"/>
        </w:rPr>
        <w:t>、</w:t>
      </w:r>
      <w:r w:rsidR="005C0E6C">
        <w:rPr>
          <w:rFonts w:hint="eastAsia"/>
          <w:lang w:eastAsia="zh-CN"/>
        </w:rPr>
        <w:t>小麦色</w:t>
      </w:r>
      <w:r w:rsidR="005C0E6C">
        <w:rPr>
          <w:lang w:eastAsia="zh-CN"/>
        </w:rPr>
        <w:t>的肤色</w:t>
      </w:r>
      <w:r w:rsidR="005C0E6C">
        <w:rPr>
          <w:rFonts w:hint="eastAsia"/>
          <w:lang w:eastAsia="zh-CN"/>
        </w:rPr>
        <w:t>属于</w:t>
      </w:r>
      <w:r w:rsidR="005C0E6C">
        <w:rPr>
          <w:lang w:eastAsia="zh-CN"/>
        </w:rPr>
        <w:t>秋季；</w:t>
      </w:r>
      <w:r w:rsidR="005C0E6C">
        <w:rPr>
          <w:rFonts w:hint="eastAsia"/>
          <w:lang w:eastAsia="zh-CN"/>
        </w:rPr>
        <w:t>而</w:t>
      </w:r>
      <w:r w:rsidR="005C0E6C">
        <w:rPr>
          <w:lang w:eastAsia="zh-CN"/>
        </w:rPr>
        <w:t>带青色的白皙冷冽肤色被认为是冬季</w:t>
      </w:r>
      <w:r w:rsidR="005C0E6C">
        <w:rPr>
          <w:rFonts w:hint="eastAsia"/>
          <w:lang w:eastAsia="zh-CN"/>
        </w:rPr>
        <w:t>型</w:t>
      </w:r>
      <w:r w:rsidR="005C0E6C">
        <w:rPr>
          <w:lang w:eastAsia="zh-CN"/>
        </w:rPr>
        <w:t>人的典型特征。</w:t>
      </w:r>
    </w:p>
    <w:p w:rsidR="005C0E6C" w:rsidRDefault="008C5CFE" w:rsidP="008C5CFE">
      <w:pPr>
        <w:jc w:val="center"/>
        <w:rPr>
          <w:lang w:eastAsia="zh-CN"/>
        </w:rPr>
      </w:pPr>
      <w:r>
        <w:rPr>
          <w:rFonts w:hint="eastAsia"/>
          <w:noProof/>
          <w:lang w:eastAsia="zh-CN"/>
        </w:rPr>
        <w:lastRenderedPageBreak/>
        <w:drawing>
          <wp:inline distT="0" distB="0" distL="0" distR="0">
            <wp:extent cx="2631440" cy="2631440"/>
            <wp:effectExtent l="0" t="0" r="10160" b="10160"/>
            <wp:docPr id="4" name="Picture 4" descr="photo%20for%20article/skin_fall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20for%20article/skin_fall_meitu_1.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34816" cy="2634816"/>
                    </a:xfrm>
                    <a:prstGeom prst="rect">
                      <a:avLst/>
                    </a:prstGeom>
                    <a:noFill/>
                    <a:ln>
                      <a:noFill/>
                    </a:ln>
                  </pic:spPr>
                </pic:pic>
              </a:graphicData>
            </a:graphic>
          </wp:inline>
        </w:drawing>
      </w:r>
    </w:p>
    <w:p w:rsidR="008C5CFE" w:rsidRDefault="008C5CFE" w:rsidP="008C5CFE">
      <w:pPr>
        <w:jc w:val="center"/>
        <w:rPr>
          <w:lang w:eastAsia="zh-CN"/>
        </w:rPr>
      </w:pPr>
      <w:r>
        <w:rPr>
          <w:rFonts w:hint="eastAsia"/>
          <w:lang w:eastAsia="zh-CN"/>
        </w:rPr>
        <w:t>图</w:t>
      </w:r>
      <w:r>
        <w:rPr>
          <w:lang w:eastAsia="zh-CN"/>
        </w:rPr>
        <w:t xml:space="preserve">3.3 </w:t>
      </w:r>
      <w:r>
        <w:rPr>
          <w:rFonts w:hint="eastAsia"/>
          <w:lang w:eastAsia="zh-CN"/>
        </w:rPr>
        <w:t>四季</w:t>
      </w:r>
      <w:r>
        <w:rPr>
          <w:lang w:eastAsia="zh-CN"/>
        </w:rPr>
        <w:t>肤色样例</w:t>
      </w:r>
    </w:p>
    <w:p w:rsidR="008C5CFE" w:rsidRDefault="008C5CFE" w:rsidP="008C5CFE">
      <w:pPr>
        <w:rPr>
          <w:lang w:eastAsia="zh-CN"/>
        </w:rPr>
      </w:pPr>
      <w:r>
        <w:rPr>
          <w:lang w:eastAsia="zh-CN"/>
        </w:rPr>
        <w:t>如图</w:t>
      </w:r>
      <w:r>
        <w:rPr>
          <w:lang w:eastAsia="zh-CN"/>
        </w:rPr>
        <w:t>3.4</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p>
    <w:p w:rsidR="008C5CFE" w:rsidRDefault="006A6074" w:rsidP="006A6074">
      <w:pPr>
        <w:jc w:val="center"/>
        <w:rPr>
          <w:lang w:eastAsia="zh-CN"/>
        </w:rPr>
      </w:pPr>
      <w:r>
        <w:rPr>
          <w:rFonts w:hint="eastAsia"/>
          <w:noProof/>
          <w:lang w:eastAsia="zh-CN"/>
        </w:rPr>
        <w:drawing>
          <wp:inline distT="0" distB="0" distL="0" distR="0">
            <wp:extent cx="1315172" cy="3193796"/>
            <wp:effectExtent l="0" t="0" r="5715" b="6985"/>
            <wp:docPr id="5" name="Picture 5" descr="photo%20for%20article/WechatIMG5_meitu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20for%20article/WechatIMG5_meitu_3.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342924" cy="3261189"/>
                    </a:xfrm>
                    <a:prstGeom prst="rect">
                      <a:avLst/>
                    </a:prstGeom>
                    <a:noFill/>
                    <a:ln>
                      <a:noFill/>
                    </a:ln>
                  </pic:spPr>
                </pic:pic>
              </a:graphicData>
            </a:graphic>
          </wp:inline>
        </w:drawing>
      </w:r>
    </w:p>
    <w:p w:rsidR="00D86158" w:rsidRDefault="001735C4" w:rsidP="001735C4">
      <w:pPr>
        <w:jc w:val="center"/>
        <w:rPr>
          <w:lang w:eastAsia="zh-CN"/>
        </w:rPr>
      </w:pPr>
      <w:r>
        <w:rPr>
          <w:lang w:eastAsia="zh-CN"/>
        </w:rPr>
        <w:t>图</w:t>
      </w:r>
      <w:r>
        <w:rPr>
          <w:lang w:eastAsia="zh-CN"/>
        </w:rPr>
        <w:t xml:space="preserve">3.4 </w:t>
      </w:r>
      <w:r>
        <w:rPr>
          <w:rFonts w:hint="eastAsia"/>
          <w:lang w:eastAsia="zh-CN"/>
        </w:rPr>
        <w:t>四</w:t>
      </w:r>
      <w:commentRangeStart w:id="27"/>
      <w:r>
        <w:rPr>
          <w:rFonts w:hint="eastAsia"/>
          <w:lang w:eastAsia="zh-CN"/>
        </w:rPr>
        <w:t>季</w:t>
      </w:r>
      <w:r>
        <w:rPr>
          <w:lang w:eastAsia="zh-CN"/>
        </w:rPr>
        <w:t>唇色</w:t>
      </w:r>
      <w:r>
        <w:rPr>
          <w:rFonts w:hint="eastAsia"/>
          <w:lang w:eastAsia="zh-CN"/>
        </w:rPr>
        <w:t>样例</w:t>
      </w:r>
      <w:commentRangeEnd w:id="27"/>
      <w:r w:rsidR="00612E84">
        <w:rPr>
          <w:rStyle w:val="ad"/>
          <w:rFonts w:ascii="宋体" w:hAnsi="宋体" w:cstheme="minorBidi"/>
        </w:rPr>
        <w:commentReference w:id="27"/>
      </w:r>
    </w:p>
    <w:p w:rsidR="001735C4" w:rsidRDefault="001735C4" w:rsidP="00856EE3">
      <w:pPr>
        <w:rPr>
          <w:lang w:eastAsia="zh-CN"/>
        </w:rPr>
      </w:pPr>
    </w:p>
    <w:p w:rsidR="001735C4" w:rsidRDefault="001735C4" w:rsidP="001735C4">
      <w:pPr>
        <w:rPr>
          <w:lang w:eastAsia="zh-CN"/>
        </w:rPr>
      </w:pPr>
      <w:r>
        <w:rPr>
          <w:lang w:eastAsia="zh-CN"/>
        </w:rPr>
        <w:t>如</w:t>
      </w:r>
      <w:r>
        <w:rPr>
          <w:rFonts w:hint="eastAsia"/>
          <w:lang w:eastAsia="zh-CN"/>
        </w:rPr>
        <w:t>图</w:t>
      </w:r>
      <w:r>
        <w:rPr>
          <w:lang w:eastAsia="zh-CN"/>
        </w:rPr>
        <w:t>3.5</w:t>
      </w:r>
      <w:r>
        <w:rPr>
          <w:lang w:eastAsia="zh-CN"/>
        </w:rPr>
        <w:t>，春季型人的眉毛颜色是黄色、浅棕色；柔和的灰黑色被认为是夏季型人的眉色特征；面貌特征为高贵浓郁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p>
    <w:p w:rsidR="001735C4" w:rsidRDefault="001735C4" w:rsidP="001735C4">
      <w:pPr>
        <w:rPr>
          <w:lang w:eastAsia="zh-CN"/>
        </w:rPr>
      </w:pPr>
    </w:p>
    <w:p w:rsidR="001735C4" w:rsidRDefault="007F2158" w:rsidP="007F2158">
      <w:pPr>
        <w:jc w:val="center"/>
        <w:rPr>
          <w:lang w:eastAsia="zh-CN"/>
        </w:rPr>
      </w:pPr>
      <w:r>
        <w:rPr>
          <w:rFonts w:hint="eastAsia"/>
          <w:noProof/>
          <w:lang w:eastAsia="zh-CN"/>
        </w:rPr>
        <w:lastRenderedPageBreak/>
        <w:drawing>
          <wp:inline distT="0" distB="0" distL="0" distR="0">
            <wp:extent cx="2085975" cy="2562214"/>
            <wp:effectExtent l="0" t="0" r="0" b="3810"/>
            <wp:docPr id="6" name="Picture 6" descr="photo%20for%20article/WechatIMG10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20for%20article/WechatIMG10_meitu_1.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26165" cy="2611580"/>
                    </a:xfrm>
                    <a:prstGeom prst="rect">
                      <a:avLst/>
                    </a:prstGeom>
                    <a:noFill/>
                    <a:ln>
                      <a:noFill/>
                    </a:ln>
                  </pic:spPr>
                </pic:pic>
              </a:graphicData>
            </a:graphic>
          </wp:inline>
        </w:drawing>
      </w:r>
    </w:p>
    <w:p w:rsidR="001735C4" w:rsidRDefault="007F2158" w:rsidP="00245458">
      <w:pPr>
        <w:jc w:val="center"/>
        <w:rPr>
          <w:lang w:eastAsia="zh-CN"/>
        </w:rPr>
      </w:pPr>
      <w:r>
        <w:rPr>
          <w:rFonts w:hint="eastAsia"/>
          <w:lang w:eastAsia="zh-CN"/>
        </w:rPr>
        <w:t>图</w:t>
      </w:r>
      <w:r>
        <w:rPr>
          <w:lang w:eastAsia="zh-CN"/>
        </w:rPr>
        <w:t xml:space="preserve">3.5 </w:t>
      </w:r>
      <w:r>
        <w:rPr>
          <w:rFonts w:hint="eastAsia"/>
          <w:lang w:eastAsia="zh-CN"/>
        </w:rPr>
        <w:t>四</w:t>
      </w:r>
      <w:commentRangeStart w:id="28"/>
      <w:r>
        <w:rPr>
          <w:rFonts w:hint="eastAsia"/>
          <w:lang w:eastAsia="zh-CN"/>
        </w:rPr>
        <w:t>季</w:t>
      </w:r>
      <w:r>
        <w:rPr>
          <w:lang w:eastAsia="zh-CN"/>
        </w:rPr>
        <w:t>眉色</w:t>
      </w:r>
      <w:commentRangeEnd w:id="28"/>
      <w:r w:rsidR="000060E0">
        <w:rPr>
          <w:rStyle w:val="ad"/>
          <w:rFonts w:ascii="宋体" w:hAnsi="宋体" w:cstheme="minorBidi"/>
        </w:rPr>
        <w:commentReference w:id="28"/>
      </w:r>
      <w:r>
        <w:rPr>
          <w:lang w:eastAsia="zh-CN"/>
        </w:rPr>
        <w:t>样例</w:t>
      </w:r>
    </w:p>
    <w:p w:rsidR="007F2158" w:rsidRDefault="007F2158" w:rsidP="00856EE3">
      <w:pPr>
        <w:rPr>
          <w:lang w:eastAsia="zh-CN"/>
        </w:rPr>
      </w:pPr>
    </w:p>
    <w:p w:rsidR="007F2158" w:rsidRDefault="007F2158" w:rsidP="007F2158">
      <w:pPr>
        <w:rPr>
          <w:lang w:eastAsia="zh-CN"/>
        </w:rPr>
      </w:pPr>
      <w:r>
        <w:rPr>
          <w:rFonts w:hint="eastAsia"/>
          <w:lang w:eastAsia="zh-CN"/>
        </w:rPr>
        <w:t>如</w:t>
      </w:r>
      <w:r>
        <w:rPr>
          <w:lang w:eastAsia="zh-CN"/>
        </w:rPr>
        <w:t>图</w:t>
      </w:r>
      <w:r>
        <w:rPr>
          <w:lang w:eastAsia="zh-CN"/>
        </w:rPr>
        <w:t>3.6</w:t>
      </w:r>
      <w:r>
        <w:rPr>
          <w:lang w:eastAsia="zh-CN"/>
        </w:rPr>
        <w:t>，</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p>
    <w:p w:rsidR="007F2158" w:rsidRDefault="00245458" w:rsidP="00245458">
      <w:pPr>
        <w:jc w:val="center"/>
        <w:rPr>
          <w:lang w:eastAsia="zh-CN"/>
        </w:rPr>
      </w:pPr>
      <w:r>
        <w:rPr>
          <w:rFonts w:hint="eastAsia"/>
          <w:noProof/>
          <w:lang w:eastAsia="zh-CN"/>
        </w:rPr>
        <w:drawing>
          <wp:inline distT="0" distB="0" distL="0" distR="0">
            <wp:extent cx="2666619" cy="2666619"/>
            <wp:effectExtent l="0" t="0" r="635" b="635"/>
            <wp:docPr id="7" name="Picture 7" descr="photo%20for%20article/WechatIMGww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ww_meitu_1.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75180" cy="2675180"/>
                    </a:xfrm>
                    <a:prstGeom prst="rect">
                      <a:avLst/>
                    </a:prstGeom>
                    <a:noFill/>
                    <a:ln>
                      <a:noFill/>
                    </a:ln>
                  </pic:spPr>
                </pic:pic>
              </a:graphicData>
            </a:graphic>
          </wp:inline>
        </w:drawing>
      </w:r>
    </w:p>
    <w:p w:rsidR="00245458" w:rsidRDefault="00245458" w:rsidP="00245458">
      <w:pPr>
        <w:jc w:val="center"/>
        <w:rPr>
          <w:lang w:eastAsia="zh-CN"/>
        </w:rPr>
      </w:pPr>
      <w:r>
        <w:rPr>
          <w:rFonts w:hint="eastAsia"/>
          <w:lang w:eastAsia="zh-CN"/>
        </w:rPr>
        <w:t>图</w:t>
      </w:r>
      <w:r>
        <w:rPr>
          <w:lang w:eastAsia="zh-CN"/>
        </w:rPr>
        <w:t xml:space="preserve">3.6 </w:t>
      </w:r>
      <w:r>
        <w:rPr>
          <w:rFonts w:hint="eastAsia"/>
          <w:lang w:eastAsia="zh-CN"/>
        </w:rPr>
        <w:t>四季</w:t>
      </w:r>
      <w:r>
        <w:rPr>
          <w:lang w:eastAsia="zh-CN"/>
        </w:rPr>
        <w:t>瞳色样例</w:t>
      </w:r>
    </w:p>
    <w:p w:rsidR="00245458" w:rsidRDefault="00245458" w:rsidP="00856EE3">
      <w:pPr>
        <w:rPr>
          <w:lang w:eastAsia="zh-CN"/>
        </w:rPr>
      </w:pPr>
    </w:p>
    <w:p w:rsidR="00245458" w:rsidRDefault="00245458" w:rsidP="00856EE3">
      <w:pPr>
        <w:rPr>
          <w:lang w:eastAsia="zh-CN"/>
        </w:rPr>
      </w:pPr>
    </w:p>
    <w:p w:rsidR="00245458" w:rsidRDefault="00245458" w:rsidP="00856EE3">
      <w:pPr>
        <w:rPr>
          <w:lang w:eastAsia="zh-CN"/>
        </w:rPr>
      </w:pPr>
    </w:p>
    <w:p w:rsidR="00856EE3" w:rsidRPr="003E19BB" w:rsidRDefault="00856EE3" w:rsidP="003E19BB">
      <w:pPr>
        <w:pStyle w:val="2"/>
        <w:rPr>
          <w:lang w:eastAsia="zh-CN"/>
        </w:rPr>
      </w:pPr>
      <w:r w:rsidRPr="003E19BB">
        <w:rPr>
          <w:rFonts w:hint="eastAsia"/>
          <w:lang w:eastAsia="zh-CN"/>
        </w:rPr>
        <w:t xml:space="preserve">3.3 </w:t>
      </w:r>
      <w:r w:rsidRPr="003E19BB">
        <w:rPr>
          <w:lang w:eastAsia="zh-CN"/>
        </w:rPr>
        <w:t>面部</w:t>
      </w:r>
      <w:r w:rsidRPr="003E19BB">
        <w:rPr>
          <w:rFonts w:ascii="SimSun" w:eastAsia="SimSun" w:hAnsi="SimSun" w:cs="SimSun"/>
          <w:lang w:eastAsia="zh-CN"/>
        </w:rPr>
        <w:t>检测</w:t>
      </w:r>
    </w:p>
    <w:p w:rsidR="00063D61" w:rsidRPr="00072547" w:rsidRDefault="00063D61" w:rsidP="00856EE3">
      <w:pPr>
        <w:rPr>
          <w:b/>
          <w:sz w:val="40"/>
          <w:lang w:eastAsia="zh-CN"/>
        </w:rPr>
      </w:pPr>
    </w:p>
    <w:p w:rsidR="00063D61" w:rsidRDefault="00B61483" w:rsidP="00B61483">
      <w:pPr>
        <w:ind w:firstLine="720"/>
        <w:rPr>
          <w:lang w:eastAsia="zh-CN"/>
        </w:rPr>
      </w:pPr>
      <w:r>
        <w:rPr>
          <w:lang w:eastAsia="zh-CN"/>
        </w:rPr>
        <w:t>在</w:t>
      </w:r>
      <w:commentRangeStart w:id="29"/>
      <w:r>
        <w:rPr>
          <w:lang w:eastAsia="zh-CN"/>
        </w:rPr>
        <w:t>3.2</w:t>
      </w:r>
      <w:r>
        <w:rPr>
          <w:rFonts w:hint="eastAsia"/>
          <w:lang w:eastAsia="zh-CN"/>
        </w:rPr>
        <w:t>小结</w:t>
      </w:r>
      <w:commentRangeEnd w:id="29"/>
      <w:r w:rsidR="000060E0">
        <w:rPr>
          <w:rStyle w:val="ad"/>
          <w:rFonts w:ascii="宋体" w:hAnsi="宋体" w:cstheme="minorBidi"/>
        </w:rPr>
        <w:commentReference w:id="29"/>
      </w:r>
      <w:r>
        <w:rPr>
          <w:lang w:eastAsia="zh-CN"/>
        </w:rPr>
        <w:t>，</w:t>
      </w:r>
      <w:r>
        <w:rPr>
          <w:rFonts w:hint="eastAsia"/>
          <w:lang w:eastAsia="zh-CN"/>
        </w:rPr>
        <w:t>我们</w:t>
      </w:r>
      <w:r>
        <w:rPr>
          <w:lang w:eastAsia="zh-CN"/>
        </w:rPr>
        <w:t>确定了选择被测试人物面部关键区域与</w:t>
      </w:r>
      <w:r>
        <w:rPr>
          <w:rFonts w:hint="eastAsia"/>
          <w:lang w:eastAsia="zh-CN"/>
        </w:rPr>
        <w:t>四种</w:t>
      </w:r>
      <w:r>
        <w:rPr>
          <w:lang w:eastAsia="zh-CN"/>
        </w:rPr>
        <w:t>季节类型样例</w:t>
      </w:r>
      <w:r>
        <w:rPr>
          <w:rFonts w:hint="eastAsia"/>
          <w:lang w:eastAsia="zh-CN"/>
        </w:rPr>
        <w:t>进行</w:t>
      </w:r>
      <w:r>
        <w:rPr>
          <w:lang w:eastAsia="zh-CN"/>
        </w:rPr>
        <w:t>比较的方法进行四季型人判断。</w:t>
      </w:r>
      <w:r>
        <w:rPr>
          <w:rFonts w:hint="eastAsia"/>
          <w:lang w:eastAsia="zh-CN"/>
        </w:rPr>
        <w:t>本</w:t>
      </w:r>
      <w:r>
        <w:rPr>
          <w:lang w:eastAsia="zh-CN"/>
        </w:rPr>
        <w:t>小</w:t>
      </w:r>
      <w:commentRangeStart w:id="30"/>
      <w:r>
        <w:rPr>
          <w:lang w:eastAsia="zh-CN"/>
        </w:rPr>
        <w:t>结</w:t>
      </w:r>
      <w:commentRangeEnd w:id="30"/>
      <w:r w:rsidR="000060E0">
        <w:rPr>
          <w:rStyle w:val="ad"/>
          <w:rFonts w:ascii="宋体" w:hAnsi="宋体" w:cstheme="minorBidi"/>
        </w:rPr>
        <w:commentReference w:id="30"/>
      </w:r>
      <w:r>
        <w:rPr>
          <w:lang w:eastAsia="zh-CN"/>
        </w:rPr>
        <w:t>研究了如何在一张人物照片中检测</w:t>
      </w:r>
      <w:r>
        <w:rPr>
          <w:rFonts w:hint="eastAsia"/>
          <w:lang w:eastAsia="zh-CN"/>
        </w:rPr>
        <w:t>面部</w:t>
      </w:r>
      <w:r>
        <w:rPr>
          <w:lang w:eastAsia="zh-CN"/>
        </w:rPr>
        <w:t>位置，</w:t>
      </w:r>
      <w:r>
        <w:rPr>
          <w:rFonts w:hint="eastAsia"/>
          <w:lang w:eastAsia="zh-CN"/>
        </w:rPr>
        <w:t>并划分</w:t>
      </w:r>
      <w:r>
        <w:rPr>
          <w:lang w:eastAsia="zh-CN"/>
        </w:rPr>
        <w:t>皮肤、嘴唇、</w:t>
      </w:r>
      <w:r>
        <w:rPr>
          <w:rFonts w:hint="eastAsia"/>
          <w:lang w:eastAsia="zh-CN"/>
        </w:rPr>
        <w:t>眼睛</w:t>
      </w:r>
      <w:r>
        <w:rPr>
          <w:lang w:eastAsia="zh-CN"/>
        </w:rPr>
        <w:t>、</w:t>
      </w:r>
      <w:r>
        <w:rPr>
          <w:rFonts w:hint="eastAsia"/>
          <w:lang w:eastAsia="zh-CN"/>
        </w:rPr>
        <w:t>眉毛</w:t>
      </w:r>
      <w:r>
        <w:rPr>
          <w:lang w:eastAsia="zh-CN"/>
        </w:rPr>
        <w:t>区域，</w:t>
      </w:r>
      <w:r>
        <w:rPr>
          <w:rFonts w:hint="eastAsia"/>
          <w:lang w:eastAsia="zh-CN"/>
        </w:rPr>
        <w:t>从而</w:t>
      </w:r>
      <w:r>
        <w:rPr>
          <w:lang w:eastAsia="zh-CN"/>
        </w:rPr>
        <w:t>获得肤色、</w:t>
      </w:r>
      <w:r>
        <w:rPr>
          <w:rFonts w:hint="eastAsia"/>
          <w:lang w:eastAsia="zh-CN"/>
        </w:rPr>
        <w:t>唇色</w:t>
      </w:r>
      <w:r>
        <w:rPr>
          <w:lang w:eastAsia="zh-CN"/>
        </w:rPr>
        <w:t>、</w:t>
      </w:r>
      <w:r>
        <w:rPr>
          <w:rFonts w:hint="eastAsia"/>
          <w:lang w:eastAsia="zh-CN"/>
        </w:rPr>
        <w:t>眉色</w:t>
      </w:r>
      <w:r>
        <w:rPr>
          <w:lang w:eastAsia="zh-CN"/>
        </w:rPr>
        <w:t>、</w:t>
      </w:r>
      <w:proofErr w:type="gramStart"/>
      <w:r>
        <w:rPr>
          <w:rFonts w:hint="eastAsia"/>
          <w:lang w:eastAsia="zh-CN"/>
        </w:rPr>
        <w:t>瞳</w:t>
      </w:r>
      <w:proofErr w:type="gramEnd"/>
      <w:r>
        <w:rPr>
          <w:rFonts w:hint="eastAsia"/>
          <w:lang w:eastAsia="zh-CN"/>
        </w:rPr>
        <w:t>色</w:t>
      </w:r>
      <w:r>
        <w:rPr>
          <w:lang w:eastAsia="zh-CN"/>
        </w:rPr>
        <w:t>四个</w:t>
      </w:r>
      <w:r>
        <w:rPr>
          <w:rFonts w:hint="eastAsia"/>
          <w:lang w:eastAsia="zh-CN"/>
        </w:rPr>
        <w:t>关键信息</w:t>
      </w:r>
      <w:r>
        <w:rPr>
          <w:lang w:eastAsia="zh-CN"/>
        </w:rPr>
        <w:t>，</w:t>
      </w:r>
      <w:r>
        <w:rPr>
          <w:rFonts w:hint="eastAsia"/>
          <w:lang w:eastAsia="zh-CN"/>
        </w:rPr>
        <w:t>继而</w:t>
      </w:r>
      <w:r>
        <w:rPr>
          <w:lang w:eastAsia="zh-CN"/>
        </w:rPr>
        <w:t>在后续</w:t>
      </w:r>
      <w:r>
        <w:rPr>
          <w:rFonts w:hint="eastAsia"/>
          <w:lang w:eastAsia="zh-CN"/>
        </w:rPr>
        <w:t>步骤</w:t>
      </w:r>
      <w:r>
        <w:rPr>
          <w:lang w:eastAsia="zh-CN"/>
        </w:rPr>
        <w:t>中与样例进行颜色比较。</w:t>
      </w:r>
      <w:r w:rsidR="00856EE3">
        <w:rPr>
          <w:rFonts w:hint="eastAsia"/>
          <w:lang w:eastAsia="zh-CN"/>
        </w:rPr>
        <w:tab/>
      </w:r>
      <w:r w:rsidR="00856EE3">
        <w:rPr>
          <w:rFonts w:hint="eastAsia"/>
          <w:lang w:eastAsia="zh-CN"/>
        </w:rPr>
        <w:tab/>
      </w:r>
    </w:p>
    <w:p w:rsidR="00063D61" w:rsidRDefault="00063D61" w:rsidP="00856EE3">
      <w:pPr>
        <w:rPr>
          <w:lang w:eastAsia="zh-CN"/>
        </w:rPr>
      </w:pPr>
    </w:p>
    <w:p w:rsidR="00856EE3" w:rsidRPr="003E19BB" w:rsidRDefault="00856EE3" w:rsidP="003E19BB">
      <w:pPr>
        <w:pStyle w:val="3"/>
        <w:rPr>
          <w:lang w:eastAsia="zh-CN"/>
        </w:rPr>
      </w:pPr>
      <w:r w:rsidRPr="003E19BB">
        <w:rPr>
          <w:rFonts w:hint="eastAsia"/>
          <w:lang w:eastAsia="zh-CN"/>
        </w:rPr>
        <w:t>3.3.1</w:t>
      </w:r>
      <w:r w:rsidRPr="003E19BB">
        <w:rPr>
          <w:lang w:eastAsia="zh-CN"/>
        </w:rPr>
        <w:t xml:space="preserve"> </w:t>
      </w:r>
      <w:r w:rsidRPr="003E19BB">
        <w:rPr>
          <w:rFonts w:hint="eastAsia"/>
          <w:lang w:eastAsia="zh-CN"/>
        </w:rPr>
        <w:t>面部</w:t>
      </w:r>
      <w:r w:rsidRPr="003E19BB">
        <w:rPr>
          <w:rFonts w:ascii="SimSun" w:eastAsia="SimSun" w:hAnsi="SimSun" w:cs="SimSun"/>
          <w:lang w:eastAsia="zh-CN"/>
        </w:rPr>
        <w:t>识别</w:t>
      </w:r>
      <w:r w:rsidRPr="003E19BB">
        <w:rPr>
          <w:lang w:eastAsia="zh-CN"/>
        </w:rPr>
        <w:t>及关</w:t>
      </w:r>
      <w:r w:rsidRPr="003E19BB">
        <w:rPr>
          <w:rFonts w:ascii="SimSun" w:eastAsia="SimSun" w:hAnsi="SimSun" w:cs="SimSun"/>
          <w:lang w:eastAsia="zh-CN"/>
        </w:rPr>
        <w:t>键</w:t>
      </w:r>
      <w:r w:rsidRPr="003E19BB">
        <w:rPr>
          <w:lang w:eastAsia="zh-CN"/>
        </w:rPr>
        <w:t>点划分</w:t>
      </w:r>
    </w:p>
    <w:p w:rsidR="008F1343" w:rsidRDefault="008F1343" w:rsidP="00856EE3">
      <w:pPr>
        <w:rPr>
          <w:lang w:eastAsia="zh-CN"/>
        </w:rPr>
      </w:pPr>
    </w:p>
    <w:p w:rsidR="00D368FB" w:rsidRDefault="00D368FB" w:rsidP="004E526D">
      <w:pPr>
        <w:ind w:firstLine="720"/>
        <w:rPr>
          <w:lang w:eastAsia="zh-CN"/>
        </w:rPr>
      </w:pPr>
      <w:r>
        <w:rPr>
          <w:lang w:eastAsia="zh-CN"/>
        </w:rPr>
        <w:lastRenderedPageBreak/>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rsidR="00F77C4F" w:rsidRDefault="004E526D" w:rsidP="00856EE3">
      <w:pPr>
        <w:rPr>
          <w:lang w:eastAsia="zh-CN"/>
        </w:rPr>
      </w:pPr>
      <w:r>
        <w:rPr>
          <w:lang w:eastAsia="zh-CN"/>
        </w:rPr>
        <w:tab/>
      </w:r>
      <w:r>
        <w:rPr>
          <w:rFonts w:hint="eastAsia"/>
          <w:lang w:eastAsia="zh-CN"/>
        </w:rPr>
        <w:t>在人工智能</w:t>
      </w:r>
      <w:r>
        <w:rPr>
          <w:lang w:eastAsia="zh-CN"/>
        </w:rPr>
        <w:t>蓬勃发展的今天，</w:t>
      </w:r>
      <w:r>
        <w:rPr>
          <w:rFonts w:hint="eastAsia"/>
          <w:lang w:eastAsia="zh-CN"/>
        </w:rPr>
        <w:t>为了</w:t>
      </w:r>
      <w:r>
        <w:rPr>
          <w:lang w:eastAsia="zh-CN"/>
        </w:rPr>
        <w:t>使人脸识别</w:t>
      </w:r>
      <w:r>
        <w:rPr>
          <w:rFonts w:hint="eastAsia"/>
          <w:lang w:eastAsia="zh-CN"/>
        </w:rPr>
        <w:t>这一</w:t>
      </w:r>
      <w:r>
        <w:rPr>
          <w:lang w:eastAsia="zh-CN"/>
        </w:rPr>
        <w:t>可以应用在很多不同场景中的关键基础技术被多次复用，</w:t>
      </w:r>
      <w:r>
        <w:rPr>
          <w:rFonts w:hint="eastAsia"/>
          <w:lang w:eastAsia="zh-CN"/>
        </w:rPr>
        <w:t>减少</w:t>
      </w:r>
      <w:r>
        <w:rPr>
          <w:lang w:eastAsia="zh-CN"/>
        </w:rPr>
        <w:t>开发人员的精力分散，</w:t>
      </w:r>
      <w:r>
        <w:rPr>
          <w:rFonts w:hint="eastAsia"/>
          <w:lang w:eastAsia="zh-CN"/>
        </w:rPr>
        <w:t>许多</w:t>
      </w:r>
      <w:r>
        <w:rPr>
          <w:lang w:eastAsia="zh-CN"/>
        </w:rPr>
        <w:t>机构和个人都提供了经过封装的、</w:t>
      </w:r>
      <w:r>
        <w:rPr>
          <w:rFonts w:hint="eastAsia"/>
          <w:lang w:eastAsia="zh-CN"/>
        </w:rPr>
        <w:t>开源</w:t>
      </w:r>
      <w:r>
        <w:rPr>
          <w:lang w:eastAsia="zh-CN"/>
        </w:rPr>
        <w:t>或不开源的算法及</w:t>
      </w:r>
      <w:r>
        <w:rPr>
          <w:lang w:eastAsia="zh-CN"/>
        </w:rPr>
        <w:t>API</w:t>
      </w:r>
      <w:r>
        <w:rPr>
          <w:rFonts w:hint="eastAsia"/>
          <w:lang w:eastAsia="zh-CN"/>
        </w:rPr>
        <w:t>供</w:t>
      </w:r>
      <w:r>
        <w:rPr>
          <w:lang w:eastAsia="zh-CN"/>
        </w:rPr>
        <w:t>开发者直接调用。经过对开源算法的阅读和不开源算法和</w:t>
      </w:r>
      <w:r>
        <w:rPr>
          <w:lang w:eastAsia="zh-CN"/>
        </w:rPr>
        <w:t>API</w:t>
      </w:r>
      <w:r>
        <w:rPr>
          <w:rFonts w:hint="eastAsia"/>
          <w:lang w:eastAsia="zh-CN"/>
        </w:rPr>
        <w:t>的查看</w:t>
      </w:r>
      <w:r>
        <w:rPr>
          <w:lang w:eastAsia="zh-CN"/>
        </w:rPr>
        <w:t>和选择，</w:t>
      </w:r>
      <w:r>
        <w:rPr>
          <w:rFonts w:hint="eastAsia"/>
          <w:lang w:eastAsia="zh-CN"/>
        </w:rPr>
        <w:t>我们</w:t>
      </w:r>
      <w:r>
        <w:rPr>
          <w:lang w:eastAsia="zh-CN"/>
        </w:rPr>
        <w:t>选择了</w:t>
      </w:r>
      <w:r>
        <w:rPr>
          <w:rFonts w:hint="eastAsia"/>
          <w:lang w:eastAsia="zh-CN"/>
        </w:rPr>
        <w:t>旷视</w:t>
      </w:r>
      <w:r>
        <w:rPr>
          <w:rFonts w:hint="eastAsia"/>
          <w:lang w:eastAsia="zh-CN"/>
        </w:rPr>
        <w:t>face</w:t>
      </w:r>
      <w:r>
        <w:rPr>
          <w:lang w:eastAsia="zh-CN"/>
        </w:rPr>
        <w:t>++</w:t>
      </w:r>
      <w:r>
        <w:rPr>
          <w:rFonts w:hint="eastAsia"/>
          <w:lang w:eastAsia="zh-CN"/>
        </w:rPr>
        <w:t>公司</w:t>
      </w:r>
      <w:r>
        <w:rPr>
          <w:lang w:eastAsia="zh-CN"/>
        </w:rPr>
        <w:t>的闭源</w:t>
      </w:r>
      <w:r>
        <w:rPr>
          <w:lang w:eastAsia="zh-CN"/>
        </w:rPr>
        <w:t>W</w:t>
      </w:r>
      <w:r>
        <w:rPr>
          <w:rFonts w:hint="eastAsia"/>
          <w:lang w:eastAsia="zh-CN"/>
        </w:rPr>
        <w:t>eb</w:t>
      </w:r>
      <w:r>
        <w:rPr>
          <w:lang w:eastAsia="zh-CN"/>
        </w:rPr>
        <w:t xml:space="preserve"> API--</w:t>
      </w:r>
      <w:r>
        <w:rPr>
          <w:rFonts w:hint="eastAsia"/>
          <w:lang w:eastAsia="zh-CN"/>
        </w:rPr>
        <w:t>detect</w:t>
      </w:r>
      <w:r>
        <w:rPr>
          <w:lang w:eastAsia="zh-CN"/>
        </w:rPr>
        <w:t xml:space="preserve"> API</w:t>
      </w:r>
      <w:r>
        <w:rPr>
          <w:lang w:eastAsia="zh-CN"/>
        </w:rPr>
        <w:t>应用于四季型人</w:t>
      </w:r>
      <w:r>
        <w:rPr>
          <w:rFonts w:hint="eastAsia"/>
          <w:lang w:eastAsia="zh-CN"/>
        </w:rPr>
        <w:t>检测</w:t>
      </w:r>
      <w:r>
        <w:rPr>
          <w:lang w:eastAsia="zh-CN"/>
        </w:rPr>
        <w:t>系统中，</w:t>
      </w:r>
      <w:r>
        <w:rPr>
          <w:rFonts w:hint="eastAsia"/>
          <w:lang w:eastAsia="zh-CN"/>
        </w:rPr>
        <w:t>进行</w:t>
      </w:r>
      <w:r>
        <w:rPr>
          <w:lang w:eastAsia="zh-CN"/>
        </w:rPr>
        <w:t>人脸区域的识别及关键点的划分。</w:t>
      </w:r>
    </w:p>
    <w:p w:rsidR="004E526D" w:rsidRDefault="004E526D" w:rsidP="004E526D">
      <w:pPr>
        <w:rPr>
          <w:lang w:eastAsia="zh-CN"/>
        </w:rPr>
      </w:pPr>
      <w:r>
        <w:rPr>
          <w:rFonts w:hint="eastAsia"/>
          <w:lang w:eastAsia="zh-CN"/>
        </w:rPr>
        <w:tab/>
      </w:r>
      <w:r w:rsidR="001F57F9">
        <w:rPr>
          <w:rFonts w:hint="eastAsia"/>
          <w:lang w:eastAsia="zh-CN"/>
        </w:rPr>
        <w:t>北京旷视科技有限公司</w:t>
      </w:r>
      <w:r w:rsidR="005844A4">
        <w:rPr>
          <w:vertAlign w:val="superscript"/>
          <w:lang w:eastAsia="zh-CN"/>
        </w:rPr>
        <w:t>[10</w:t>
      </w:r>
      <w:r w:rsidR="004A3EE8" w:rsidRPr="004A3EE8">
        <w:rPr>
          <w:vertAlign w:val="superscript"/>
          <w:lang w:eastAsia="zh-CN"/>
        </w:rPr>
        <w:t>]</w:t>
      </w:r>
      <w:r w:rsidR="001F57F9">
        <w:rPr>
          <w:rFonts w:hint="eastAsia"/>
          <w:lang w:eastAsia="zh-CN"/>
        </w:rPr>
        <w:t>在</w:t>
      </w:r>
      <w:r w:rsidRPr="004E526D">
        <w:rPr>
          <w:rFonts w:hint="eastAsia"/>
          <w:lang w:eastAsia="zh-CN"/>
        </w:rPr>
        <w:t xml:space="preserve">2011 </w:t>
      </w:r>
      <w:r w:rsidRPr="004E526D">
        <w:rPr>
          <w:rFonts w:hint="eastAsia"/>
          <w:lang w:eastAsia="zh-CN"/>
        </w:rPr>
        <w:t>年</w:t>
      </w:r>
      <w:r w:rsidRPr="004E526D">
        <w:rPr>
          <w:rFonts w:hint="eastAsia"/>
          <w:lang w:eastAsia="zh-CN"/>
        </w:rPr>
        <w:t xml:space="preserve"> 10 </w:t>
      </w:r>
      <w:r w:rsidRPr="004E526D">
        <w:rPr>
          <w:rFonts w:hint="eastAsia"/>
          <w:lang w:eastAsia="zh-CN"/>
        </w:rPr>
        <w:t>月</w:t>
      </w:r>
      <w:r w:rsidR="001F57F9">
        <w:rPr>
          <w:rFonts w:hint="eastAsia"/>
          <w:lang w:eastAsia="zh-CN"/>
        </w:rPr>
        <w:t>成立</w:t>
      </w:r>
      <w:r w:rsidRPr="004E526D">
        <w:rPr>
          <w:rFonts w:hint="eastAsia"/>
          <w:lang w:eastAsia="zh-CN"/>
        </w:rPr>
        <w:t>，是</w:t>
      </w:r>
      <w:r>
        <w:rPr>
          <w:rFonts w:hint="eastAsia"/>
          <w:lang w:eastAsia="zh-CN"/>
        </w:rPr>
        <w:t>领军的</w:t>
      </w:r>
      <w:r w:rsidR="001F57F9">
        <w:rPr>
          <w:lang w:eastAsia="zh-CN"/>
        </w:rPr>
        <w:t>中国</w:t>
      </w:r>
      <w:r>
        <w:rPr>
          <w:rFonts w:hint="eastAsia"/>
          <w:lang w:eastAsia="zh-CN"/>
        </w:rPr>
        <w:t>人工智能产品公司。旷视以深度学习和物联传感技术为核心，</w:t>
      </w:r>
      <w:r w:rsidRPr="004E526D">
        <w:rPr>
          <w:rFonts w:hint="eastAsia"/>
          <w:lang w:eastAsia="zh-CN"/>
        </w:rPr>
        <w:t>致力于为企业级用户提供全球领先的人工智能产品和行业解决方案。</w:t>
      </w:r>
      <w:r w:rsidRPr="004E526D">
        <w:rPr>
          <w:lang w:eastAsia="zh-CN"/>
        </w:rPr>
        <w:t xml:space="preserve"> </w:t>
      </w:r>
      <w:r w:rsidRPr="004E526D">
        <w:rPr>
          <w:rFonts w:hint="eastAsia"/>
          <w:lang w:eastAsia="zh-CN"/>
        </w:rPr>
        <w:t>旷视的核心人脸识别技术</w:t>
      </w:r>
      <w:r w:rsidRPr="004E526D">
        <w:rPr>
          <w:rFonts w:hint="eastAsia"/>
          <w:lang w:eastAsia="zh-CN"/>
        </w:rPr>
        <w:t xml:space="preserve"> Face++ </w:t>
      </w:r>
      <w:r w:rsidRPr="004E526D">
        <w:rPr>
          <w:rFonts w:hint="eastAsia"/>
          <w:lang w:eastAsia="zh-CN"/>
        </w:rPr>
        <w:t>曾被美国著名科技评论杂志《麻省理工科技评论》评定为</w:t>
      </w:r>
      <w:r w:rsidRPr="004E526D">
        <w:rPr>
          <w:rFonts w:hint="eastAsia"/>
          <w:lang w:eastAsia="zh-CN"/>
        </w:rPr>
        <w:t xml:space="preserve"> 2017 </w:t>
      </w:r>
      <w:r w:rsidRPr="004E526D">
        <w:rPr>
          <w:rFonts w:hint="eastAsia"/>
          <w:lang w:eastAsia="zh-CN"/>
        </w:rPr>
        <w:t>全球十大前沿科技，同时公司入榜全球最聪明公司并位列第</w:t>
      </w:r>
      <w:r w:rsidRPr="004E526D">
        <w:rPr>
          <w:rFonts w:hint="eastAsia"/>
          <w:lang w:eastAsia="zh-CN"/>
        </w:rPr>
        <w:t xml:space="preserve"> 11 </w:t>
      </w:r>
      <w:r w:rsidRPr="004E526D">
        <w:rPr>
          <w:rFonts w:hint="eastAsia"/>
          <w:lang w:eastAsia="zh-CN"/>
        </w:rPr>
        <w:t>名</w:t>
      </w:r>
      <w:r>
        <w:rPr>
          <w:rFonts w:hint="eastAsia"/>
          <w:lang w:eastAsia="zh-CN"/>
        </w:rPr>
        <w:t>。在中国科技部火炬中心“独角兽”榜单中，旷视排在人工智能类首位。</w:t>
      </w:r>
    </w:p>
    <w:p w:rsidR="003B0FEE" w:rsidRDefault="00477085" w:rsidP="003B0FEE">
      <w:pPr>
        <w:rPr>
          <w:lang w:eastAsia="zh-CN"/>
        </w:rPr>
      </w:pPr>
      <w:r>
        <w:rPr>
          <w:rFonts w:hint="eastAsia"/>
          <w:lang w:eastAsia="zh-CN"/>
        </w:rPr>
        <w:tab/>
      </w:r>
      <w:r w:rsidR="00013F8A">
        <w:rPr>
          <w:lang w:eastAsia="zh-CN"/>
        </w:rPr>
        <w:t>Web API</w:t>
      </w:r>
      <w:r w:rsidR="00013F8A">
        <w:rPr>
          <w:rFonts w:hint="eastAsia"/>
          <w:lang w:eastAsia="zh-CN"/>
        </w:rPr>
        <w:t>是</w:t>
      </w:r>
      <w:r w:rsidR="00013F8A">
        <w:rPr>
          <w:lang w:eastAsia="zh-CN"/>
        </w:rPr>
        <w:t>网络应用程序接口，</w:t>
      </w:r>
      <w:r w:rsidR="003B0FEE">
        <w:rPr>
          <w:lang w:eastAsia="zh-CN"/>
        </w:rPr>
        <w:t>通过能发起</w:t>
      </w:r>
      <w:r w:rsidR="003B0FEE">
        <w:rPr>
          <w:lang w:eastAsia="zh-CN"/>
        </w:rPr>
        <w:t>HTTP</w:t>
      </w:r>
      <w:r w:rsidR="003B0FEE">
        <w:rPr>
          <w:rFonts w:hint="eastAsia"/>
          <w:lang w:eastAsia="zh-CN"/>
        </w:rPr>
        <w:t>请求</w:t>
      </w:r>
      <w:r w:rsidR="003B0FEE">
        <w:rPr>
          <w:lang w:eastAsia="zh-CN"/>
        </w:rPr>
        <w:t>的编程语言，</w:t>
      </w:r>
      <w:r w:rsidR="003B0FEE">
        <w:rPr>
          <w:rFonts w:hint="eastAsia"/>
          <w:lang w:eastAsia="zh-CN"/>
        </w:rPr>
        <w:t>向</w:t>
      </w:r>
      <w:r w:rsidR="003B0FEE">
        <w:rPr>
          <w:lang w:eastAsia="zh-CN"/>
        </w:rPr>
        <w:t>远程服务器发起</w:t>
      </w:r>
      <w:r w:rsidR="003B0FEE">
        <w:rPr>
          <w:lang w:eastAsia="zh-CN"/>
        </w:rPr>
        <w:t>HTTP</w:t>
      </w:r>
      <w:r w:rsidR="003B0FEE">
        <w:rPr>
          <w:rFonts w:hint="eastAsia"/>
          <w:lang w:eastAsia="zh-CN"/>
        </w:rPr>
        <w:t>请求</w:t>
      </w:r>
      <w:r w:rsidR="003B0FEE">
        <w:rPr>
          <w:lang w:eastAsia="zh-CN"/>
        </w:rPr>
        <w:t>，</w:t>
      </w:r>
      <w:r w:rsidR="003B0FEE">
        <w:rPr>
          <w:rFonts w:hint="eastAsia"/>
          <w:lang w:eastAsia="zh-CN"/>
        </w:rPr>
        <w:t>携带</w:t>
      </w:r>
      <w:r w:rsidR="003B0FEE">
        <w:rPr>
          <w:lang w:eastAsia="zh-CN"/>
        </w:rPr>
        <w:t>本地参数，</w:t>
      </w:r>
      <w:r w:rsidR="003B0FEE">
        <w:rPr>
          <w:rFonts w:hint="eastAsia"/>
          <w:lang w:eastAsia="zh-CN"/>
        </w:rPr>
        <w:t>远程服务器响应</w:t>
      </w:r>
      <w:r w:rsidR="003B0FEE">
        <w:rPr>
          <w:lang w:eastAsia="zh-CN"/>
        </w:rPr>
        <w:t>后返回相关数据。</w:t>
      </w:r>
      <w:r w:rsidR="003B0FEE">
        <w:rPr>
          <w:rFonts w:hint="eastAsia"/>
          <w:lang w:eastAsia="zh-CN"/>
        </w:rPr>
        <w:t>对于</w:t>
      </w:r>
      <w:r w:rsidR="003B0FEE">
        <w:rPr>
          <w:lang w:eastAsia="zh-CN"/>
        </w:rPr>
        <w:t>本文中使用的旷视公司</w:t>
      </w:r>
      <w:r w:rsidR="003B0FEE">
        <w:rPr>
          <w:lang w:eastAsia="zh-CN"/>
        </w:rPr>
        <w:t>“detect API”</w:t>
      </w:r>
      <w:r w:rsidR="003B0FEE">
        <w:rPr>
          <w:lang w:eastAsia="zh-CN"/>
        </w:rPr>
        <w:t>，</w:t>
      </w:r>
      <w:r w:rsidR="003B0FEE">
        <w:rPr>
          <w:lang w:eastAsia="zh-CN"/>
        </w:rPr>
        <w:t>HTTP</w:t>
      </w:r>
      <w:r w:rsidR="003B0FEE">
        <w:rPr>
          <w:rFonts w:hint="eastAsia"/>
          <w:lang w:eastAsia="zh-CN"/>
        </w:rPr>
        <w:t>请求中</w:t>
      </w:r>
      <w:r w:rsidR="003B0FEE">
        <w:rPr>
          <w:lang w:eastAsia="zh-CN"/>
        </w:rPr>
        <w:t>携带</w:t>
      </w:r>
      <w:r w:rsidR="003B0FEE">
        <w:rPr>
          <w:rFonts w:hint="eastAsia"/>
          <w:lang w:eastAsia="zh-CN"/>
        </w:rPr>
        <w:t>本地</w:t>
      </w:r>
      <w:r w:rsidR="003B0FEE">
        <w:rPr>
          <w:lang w:eastAsia="zh-CN"/>
        </w:rPr>
        <w:t>的一张图片，</w:t>
      </w:r>
      <w:r w:rsidR="003B0FEE">
        <w:rPr>
          <w:rFonts w:hint="eastAsia"/>
          <w:lang w:eastAsia="zh-CN"/>
        </w:rPr>
        <w:t>该</w:t>
      </w:r>
      <w:r w:rsidR="003B0FEE">
        <w:rPr>
          <w:lang w:eastAsia="zh-CN"/>
        </w:rPr>
        <w:t>API</w:t>
      </w:r>
      <w:r w:rsidR="003B0FEE">
        <w:rPr>
          <w:rFonts w:hint="eastAsia"/>
          <w:lang w:eastAsia="zh-CN"/>
        </w:rPr>
        <w:t>可以</w:t>
      </w:r>
      <w:r w:rsidR="003B0FEE" w:rsidRPr="003B0FEE">
        <w:rPr>
          <w:rFonts w:hint="eastAsia"/>
          <w:lang w:eastAsia="zh-CN"/>
        </w:rPr>
        <w:t>定位并返回人脸五官与轮廓的关键点坐标位置。关键点</w:t>
      </w:r>
      <w:r w:rsidR="002A182B">
        <w:rPr>
          <w:lang w:eastAsia="zh-CN"/>
        </w:rPr>
        <w:t>共</w:t>
      </w:r>
      <w:r w:rsidR="002A182B">
        <w:rPr>
          <w:lang w:eastAsia="zh-CN"/>
        </w:rPr>
        <w:t>83</w:t>
      </w:r>
      <w:r w:rsidR="002A182B">
        <w:rPr>
          <w:rFonts w:hint="eastAsia"/>
          <w:lang w:eastAsia="zh-CN"/>
        </w:rPr>
        <w:t>个</w:t>
      </w:r>
      <w:r w:rsidR="002A182B">
        <w:rPr>
          <w:lang w:eastAsia="zh-CN"/>
        </w:rPr>
        <w:t>，</w:t>
      </w:r>
      <w:r w:rsidR="003B0FEE" w:rsidRPr="003B0FEE">
        <w:rPr>
          <w:rFonts w:hint="eastAsia"/>
          <w:lang w:eastAsia="zh-CN"/>
        </w:rPr>
        <w:t>包</w:t>
      </w:r>
      <w:r w:rsidR="003B0FEE">
        <w:rPr>
          <w:rFonts w:hint="eastAsia"/>
          <w:lang w:eastAsia="zh-CN"/>
        </w:rPr>
        <w:t>括人脸轮廓、眼睛、眉毛、嘴唇以及鼻子轮廓。返回的</w:t>
      </w:r>
      <w:r w:rsidR="003B0FEE">
        <w:rPr>
          <w:lang w:eastAsia="zh-CN"/>
        </w:rPr>
        <w:t>JSON</w:t>
      </w:r>
      <w:r w:rsidR="003B0FEE">
        <w:rPr>
          <w:rFonts w:hint="eastAsia"/>
          <w:lang w:eastAsia="zh-CN"/>
        </w:rPr>
        <w:t>数据</w:t>
      </w:r>
      <w:r w:rsidR="003B0FEE">
        <w:rPr>
          <w:lang w:eastAsia="zh-CN"/>
        </w:rPr>
        <w:t>样例如</w:t>
      </w:r>
      <w:r w:rsidR="003B0FEE">
        <w:rPr>
          <w:rFonts w:hint="eastAsia"/>
          <w:lang w:eastAsia="zh-CN"/>
        </w:rPr>
        <w:t>下</w:t>
      </w:r>
      <w:r w:rsidR="002A182B">
        <w:rPr>
          <w:lang w:eastAsia="zh-CN"/>
        </w:rPr>
        <w:t>，</w:t>
      </w:r>
      <w:r w:rsidR="002A182B">
        <w:rPr>
          <w:lang w:eastAsia="zh-CN"/>
        </w:rPr>
        <w:t>83</w:t>
      </w:r>
      <w:r w:rsidR="002A182B">
        <w:rPr>
          <w:rFonts w:hint="eastAsia"/>
          <w:lang w:eastAsia="zh-CN"/>
        </w:rPr>
        <w:t>个</w:t>
      </w:r>
      <w:r w:rsidR="002A182B">
        <w:rPr>
          <w:lang w:eastAsia="zh-CN"/>
        </w:rPr>
        <w:t>关键点的详细位置信息及在</w:t>
      </w:r>
      <w:r w:rsidR="002A182B">
        <w:rPr>
          <w:rFonts w:hint="eastAsia"/>
          <w:lang w:eastAsia="zh-CN"/>
        </w:rPr>
        <w:t>返回的</w:t>
      </w:r>
      <w:r w:rsidR="002A182B">
        <w:rPr>
          <w:lang w:eastAsia="zh-CN"/>
        </w:rPr>
        <w:t>JSON</w:t>
      </w:r>
      <w:r w:rsidR="002A182B">
        <w:rPr>
          <w:lang w:eastAsia="zh-CN"/>
        </w:rPr>
        <w:t>数据中的命名规则如图</w:t>
      </w:r>
      <w:r w:rsidR="002A182B">
        <w:rPr>
          <w:lang w:eastAsia="zh-CN"/>
        </w:rPr>
        <w:t>3.7</w:t>
      </w:r>
      <w:r w:rsidR="004E4E25">
        <w:rPr>
          <w:lang w:eastAsia="zh-CN"/>
        </w:rPr>
        <w:t>-</w:t>
      </w:r>
      <w:r w:rsidR="004E4E25">
        <w:rPr>
          <w:rFonts w:hint="eastAsia"/>
          <w:lang w:eastAsia="zh-CN"/>
        </w:rPr>
        <w:t>图</w:t>
      </w:r>
      <w:r w:rsidR="004E4E25">
        <w:rPr>
          <w:lang w:eastAsia="zh-CN"/>
        </w:rPr>
        <w:t>3.9</w:t>
      </w:r>
      <w:r w:rsidR="002A182B">
        <w:rPr>
          <w:rFonts w:hint="eastAsia"/>
          <w:lang w:eastAsia="zh-CN"/>
        </w:rPr>
        <w:t>所示</w:t>
      </w:r>
      <w:r w:rsidR="003B0FEE">
        <w:rPr>
          <w:lang w:eastAsia="zh-CN"/>
        </w:rPr>
        <w:t>：</w:t>
      </w:r>
    </w:p>
    <w:p w:rsidR="003B0FEE" w:rsidRDefault="003B0FEE" w:rsidP="003B0FEE">
      <w:pPr>
        <w:rPr>
          <w:lang w:eastAsia="zh-CN"/>
        </w:rPr>
      </w:pPr>
      <w:commentRangeStart w:id="31"/>
      <w:r>
        <w:rPr>
          <w:lang w:eastAsia="zh-CN"/>
        </w:rPr>
        <w:t>{</w:t>
      </w:r>
    </w:p>
    <w:p w:rsidR="003B0FEE" w:rsidRDefault="003B0FEE" w:rsidP="003B0FEE">
      <w:pPr>
        <w:rPr>
          <w:lang w:eastAsia="zh-CN"/>
        </w:rPr>
      </w:pPr>
      <w:r>
        <w:rPr>
          <w:lang w:eastAsia="zh-CN"/>
        </w:rPr>
        <w:t xml:space="preserve">  "image_id": "O2alrpeRIXFejHWe6WlRqw==",</w:t>
      </w:r>
    </w:p>
    <w:p w:rsidR="003B0FEE" w:rsidRDefault="003B0FEE" w:rsidP="003B0FEE">
      <w:pPr>
        <w:rPr>
          <w:lang w:eastAsia="zh-CN"/>
        </w:rPr>
      </w:pPr>
      <w:r>
        <w:rPr>
          <w:lang w:eastAsia="zh-CN"/>
        </w:rPr>
        <w:t xml:space="preserve">  "request_id": "1522844471</w:t>
      </w:r>
      <w:proofErr w:type="gramStart"/>
      <w:r>
        <w:rPr>
          <w:lang w:eastAsia="zh-CN"/>
        </w:rPr>
        <w:t>,eb326dd4</w:t>
      </w:r>
      <w:proofErr w:type="gramEnd"/>
      <w:r>
        <w:rPr>
          <w:lang w:eastAsia="zh-CN"/>
        </w:rPr>
        <w:t>-220d-4c83-b383-1c45b787dcf0",</w:t>
      </w:r>
    </w:p>
    <w:p w:rsidR="003B0FEE" w:rsidRDefault="003B0FEE" w:rsidP="003B0FEE">
      <w:pPr>
        <w:rPr>
          <w:lang w:eastAsia="zh-CN"/>
        </w:rPr>
      </w:pPr>
      <w:r>
        <w:rPr>
          <w:lang w:eastAsia="zh-CN"/>
        </w:rPr>
        <w:t xml:space="preserve">  "time_used": 1335,</w:t>
      </w:r>
    </w:p>
    <w:p w:rsidR="003B0FEE" w:rsidRDefault="003B0FEE" w:rsidP="003B0FEE">
      <w:pPr>
        <w:rPr>
          <w:lang w:eastAsia="zh-CN"/>
        </w:rPr>
      </w:pPr>
      <w:r>
        <w:rPr>
          <w:lang w:eastAsia="zh-CN"/>
        </w:rPr>
        <w:t xml:space="preserve">  "faces": [</w:t>
      </w:r>
    </w:p>
    <w:p w:rsidR="003B0FEE" w:rsidRDefault="003B0FEE" w:rsidP="003B0FEE">
      <w:pPr>
        <w:rPr>
          <w:lang w:eastAsia="zh-CN"/>
        </w:rPr>
      </w:pPr>
      <w:r>
        <w:rPr>
          <w:lang w:eastAsia="zh-CN"/>
        </w:rPr>
        <w:t xml:space="preserve">    {</w:t>
      </w:r>
    </w:p>
    <w:p w:rsidR="003B0FEE" w:rsidRDefault="003B0FEE" w:rsidP="003B0FEE">
      <w:pPr>
        <w:rPr>
          <w:lang w:eastAsia="zh-CN"/>
        </w:rPr>
      </w:pPr>
      <w:r>
        <w:rPr>
          <w:lang w:eastAsia="zh-CN"/>
        </w:rPr>
        <w:t xml:space="preserve">      "landmark": {</w:t>
      </w:r>
    </w:p>
    <w:p w:rsidR="003B0FEE" w:rsidRDefault="003B0FEE" w:rsidP="003B0FEE">
      <w:pPr>
        <w:rPr>
          <w:lang w:eastAsia="zh-CN"/>
        </w:rPr>
      </w:pPr>
      <w:r>
        <w:rPr>
          <w:lang w:eastAsia="zh-CN"/>
        </w:rPr>
        <w:t xml:space="preserve">        "mouth_upper_lip_left_contour2": {</w:t>
      </w:r>
    </w:p>
    <w:p w:rsidR="003B0FEE" w:rsidRDefault="003B0FEE" w:rsidP="003B0FEE">
      <w:pPr>
        <w:rPr>
          <w:lang w:eastAsia="zh-CN"/>
        </w:rPr>
      </w:pPr>
      <w:r>
        <w:rPr>
          <w:lang w:eastAsia="zh-CN"/>
        </w:rPr>
        <w:t xml:space="preserve">          "y": 489,</w:t>
      </w:r>
    </w:p>
    <w:p w:rsidR="003B0FEE" w:rsidRDefault="003B0FEE" w:rsidP="003B0FEE">
      <w:pPr>
        <w:rPr>
          <w:lang w:eastAsia="zh-CN"/>
        </w:rPr>
      </w:pPr>
      <w:r>
        <w:rPr>
          <w:lang w:eastAsia="zh-CN"/>
        </w:rPr>
        <w:t xml:space="preserve">          "x": 519</w:t>
      </w:r>
    </w:p>
    <w:p w:rsidR="003B0FEE" w:rsidRDefault="005621B0" w:rsidP="005621B0">
      <w:pPr>
        <w:rPr>
          <w:lang w:eastAsia="zh-CN"/>
        </w:rPr>
      </w:pPr>
      <w:r>
        <w:rPr>
          <w:lang w:eastAsia="zh-CN"/>
        </w:rPr>
        <w:t xml:space="preserve">        }</w:t>
      </w:r>
      <w:r>
        <w:rPr>
          <w:lang w:eastAsia="zh-CN"/>
        </w:rPr>
        <w:t>，</w:t>
      </w:r>
    </w:p>
    <w:p w:rsidR="003B0FEE" w:rsidRDefault="003B0FEE" w:rsidP="003B0FEE">
      <w:pPr>
        <w:rPr>
          <w:lang w:eastAsia="zh-CN"/>
        </w:rPr>
      </w:pPr>
      <w:r>
        <w:rPr>
          <w:lang w:eastAsia="zh-CN"/>
        </w:rPr>
        <w:t xml:space="preserve">        "left_eye_right_corner": {</w:t>
      </w:r>
    </w:p>
    <w:p w:rsidR="003B0FEE" w:rsidRDefault="003B0FEE" w:rsidP="003B0FEE">
      <w:pPr>
        <w:rPr>
          <w:lang w:eastAsia="zh-CN"/>
        </w:rPr>
      </w:pPr>
      <w:r>
        <w:rPr>
          <w:lang w:eastAsia="zh-CN"/>
        </w:rPr>
        <w:t xml:space="preserve">          "y": 413,</w:t>
      </w:r>
    </w:p>
    <w:p w:rsidR="003B0FEE" w:rsidRDefault="003B0FEE" w:rsidP="003B0FEE">
      <w:pPr>
        <w:rPr>
          <w:lang w:eastAsia="zh-CN"/>
        </w:rPr>
      </w:pPr>
      <w:r>
        <w:rPr>
          <w:lang w:eastAsia="zh-CN"/>
        </w:rPr>
        <w:t xml:space="preserve">          "x": 528</w:t>
      </w:r>
    </w:p>
    <w:p w:rsidR="003B0FEE" w:rsidRDefault="003B0FEE" w:rsidP="003B0FEE">
      <w:pPr>
        <w:rPr>
          <w:lang w:eastAsia="zh-CN"/>
        </w:rPr>
      </w:pPr>
      <w:r>
        <w:rPr>
          <w:lang w:eastAsia="zh-CN"/>
        </w:rPr>
        <w:t xml:space="preserve">        },</w:t>
      </w:r>
    </w:p>
    <w:p w:rsidR="003B0FEE" w:rsidRDefault="003B0FEE" w:rsidP="005621B0">
      <w:pPr>
        <w:rPr>
          <w:lang w:eastAsia="zh-CN"/>
        </w:rPr>
      </w:pPr>
      <w:r>
        <w:rPr>
          <w:lang w:eastAsia="zh-CN"/>
        </w:rPr>
        <w:t xml:space="preserve">        </w:t>
      </w:r>
    </w:p>
    <w:p w:rsidR="005621B0" w:rsidRDefault="005621B0" w:rsidP="005621B0">
      <w:pPr>
        <w:tabs>
          <w:tab w:val="left" w:pos="1094"/>
        </w:tabs>
        <w:rPr>
          <w:lang w:eastAsia="zh-CN"/>
        </w:rPr>
      </w:pPr>
    </w:p>
    <w:p w:rsidR="005621B0" w:rsidRDefault="005621B0" w:rsidP="005621B0">
      <w:pPr>
        <w:tabs>
          <w:tab w:val="left" w:pos="1094"/>
        </w:tabs>
        <w:rPr>
          <w:lang w:eastAsia="zh-CN"/>
        </w:rPr>
      </w:pPr>
      <w:r>
        <w:rPr>
          <w:lang w:eastAsia="zh-CN"/>
        </w:rPr>
        <w:tab/>
        <w:t xml:space="preserve">…… </w:t>
      </w:r>
      <w:r>
        <w:rPr>
          <w:lang w:eastAsia="zh-CN"/>
        </w:rPr>
        <w:tab/>
        <w:t>//</w:t>
      </w:r>
      <w:r>
        <w:rPr>
          <w:rFonts w:hint="eastAsia"/>
          <w:lang w:eastAsia="zh-CN"/>
        </w:rPr>
        <w:t>此处</w:t>
      </w:r>
      <w:r>
        <w:rPr>
          <w:lang w:eastAsia="zh-CN"/>
        </w:rPr>
        <w:t>省略</w:t>
      </w:r>
      <w:r>
        <w:rPr>
          <w:lang w:eastAsia="zh-CN"/>
        </w:rPr>
        <w:t>83</w:t>
      </w:r>
      <w:r>
        <w:rPr>
          <w:rFonts w:hint="eastAsia"/>
          <w:lang w:eastAsia="zh-CN"/>
        </w:rPr>
        <w:t>个</w:t>
      </w:r>
      <w:r>
        <w:rPr>
          <w:lang w:eastAsia="zh-CN"/>
        </w:rPr>
        <w:t>人脸关键点详细信息</w:t>
      </w:r>
    </w:p>
    <w:p w:rsidR="005621B0" w:rsidRDefault="005621B0" w:rsidP="005621B0">
      <w:pPr>
        <w:tabs>
          <w:tab w:val="left" w:pos="1094"/>
        </w:tabs>
        <w:rPr>
          <w:lang w:eastAsia="zh-CN"/>
        </w:rPr>
      </w:pPr>
    </w:p>
    <w:p w:rsidR="005621B0" w:rsidRDefault="005621B0" w:rsidP="005621B0">
      <w:pPr>
        <w:tabs>
          <w:tab w:val="left" w:pos="1094"/>
        </w:tabs>
        <w:rPr>
          <w:lang w:eastAsia="zh-CN"/>
        </w:rPr>
      </w:pPr>
    </w:p>
    <w:p w:rsidR="003B0FEE" w:rsidRDefault="003B0FEE" w:rsidP="003B0FEE">
      <w:pPr>
        <w:rPr>
          <w:lang w:eastAsia="zh-CN"/>
        </w:rPr>
      </w:pPr>
      <w:r>
        <w:rPr>
          <w:lang w:eastAsia="zh-CN"/>
        </w:rPr>
        <w:t xml:space="preserve">        "mouth_upper_lip_bottom": {</w:t>
      </w:r>
    </w:p>
    <w:p w:rsidR="003B0FEE" w:rsidRDefault="003B0FEE" w:rsidP="003B0FEE">
      <w:pPr>
        <w:rPr>
          <w:lang w:eastAsia="zh-CN"/>
        </w:rPr>
      </w:pPr>
      <w:r>
        <w:rPr>
          <w:lang w:eastAsia="zh-CN"/>
        </w:rPr>
        <w:t xml:space="preserve">          "y": 492,</w:t>
      </w:r>
    </w:p>
    <w:p w:rsidR="003B0FEE" w:rsidRDefault="003B0FEE" w:rsidP="003B0FEE">
      <w:pPr>
        <w:rPr>
          <w:lang w:eastAsia="zh-CN"/>
        </w:rPr>
      </w:pPr>
      <w:r>
        <w:rPr>
          <w:lang w:eastAsia="zh-CN"/>
        </w:rPr>
        <w:lastRenderedPageBreak/>
        <w:t xml:space="preserve">          "x": 529</w:t>
      </w:r>
    </w:p>
    <w:p w:rsidR="003B0FEE" w:rsidRDefault="003B0FEE" w:rsidP="003B0FEE">
      <w:pPr>
        <w:rPr>
          <w:lang w:eastAsia="zh-CN"/>
        </w:rPr>
      </w:pPr>
      <w:r>
        <w:rPr>
          <w:lang w:eastAsia="zh-CN"/>
        </w:rPr>
        <w:t xml:space="preserve">        }</w:t>
      </w:r>
    </w:p>
    <w:p w:rsidR="003B0FEE" w:rsidRDefault="003B0FEE" w:rsidP="003B0FEE">
      <w:pPr>
        <w:rPr>
          <w:lang w:eastAsia="zh-CN"/>
        </w:rPr>
      </w:pPr>
      <w:r>
        <w:rPr>
          <w:lang w:eastAsia="zh-CN"/>
        </w:rPr>
        <w:t xml:space="preserve">      },</w:t>
      </w:r>
    </w:p>
    <w:p w:rsidR="003B0FEE" w:rsidRDefault="003B0FEE" w:rsidP="003B0FEE">
      <w:pPr>
        <w:rPr>
          <w:lang w:eastAsia="zh-CN"/>
        </w:rPr>
      </w:pPr>
      <w:r>
        <w:rPr>
          <w:lang w:eastAsia="zh-CN"/>
        </w:rPr>
        <w:t xml:space="preserve">      "attributes": {</w:t>
      </w:r>
    </w:p>
    <w:p w:rsidR="003B0FEE" w:rsidRDefault="003B0FEE" w:rsidP="003B0FEE">
      <w:pPr>
        <w:rPr>
          <w:lang w:eastAsia="zh-CN"/>
        </w:rPr>
      </w:pPr>
      <w:r>
        <w:rPr>
          <w:lang w:eastAsia="zh-CN"/>
        </w:rPr>
        <w:t xml:space="preserve">        "emotion": {</w:t>
      </w:r>
    </w:p>
    <w:p w:rsidR="003B0FEE" w:rsidRDefault="003B0FEE" w:rsidP="003B0FEE">
      <w:pPr>
        <w:rPr>
          <w:lang w:eastAsia="zh-CN"/>
        </w:rPr>
      </w:pPr>
      <w:r>
        <w:rPr>
          <w:lang w:eastAsia="zh-CN"/>
        </w:rPr>
        <w:t xml:space="preserve">          "sadness": 0,</w:t>
      </w:r>
    </w:p>
    <w:p w:rsidR="003B0FEE" w:rsidRDefault="003B0FEE" w:rsidP="003B0FEE">
      <w:pPr>
        <w:rPr>
          <w:lang w:eastAsia="zh-CN"/>
        </w:rPr>
      </w:pPr>
      <w:r>
        <w:rPr>
          <w:lang w:eastAsia="zh-CN"/>
        </w:rPr>
        <w:t xml:space="preserve">          "neutral": 99.861,</w:t>
      </w:r>
    </w:p>
    <w:p w:rsidR="003B0FEE" w:rsidRDefault="003B0FEE" w:rsidP="003B0FEE">
      <w:pPr>
        <w:rPr>
          <w:lang w:eastAsia="zh-CN"/>
        </w:rPr>
      </w:pPr>
      <w:r>
        <w:rPr>
          <w:lang w:eastAsia="zh-CN"/>
        </w:rPr>
        <w:t xml:space="preserve">          "disgust": 0,</w:t>
      </w:r>
    </w:p>
    <w:p w:rsidR="003B0FEE" w:rsidRDefault="003B0FEE" w:rsidP="003B0FEE">
      <w:pPr>
        <w:rPr>
          <w:lang w:eastAsia="zh-CN"/>
        </w:rPr>
      </w:pPr>
      <w:r>
        <w:rPr>
          <w:lang w:eastAsia="zh-CN"/>
        </w:rPr>
        <w:t xml:space="preserve">          "anger": 0.001,</w:t>
      </w:r>
    </w:p>
    <w:p w:rsidR="003B0FEE" w:rsidRDefault="003B0FEE" w:rsidP="003B0FEE">
      <w:pPr>
        <w:rPr>
          <w:lang w:eastAsia="zh-CN"/>
        </w:rPr>
      </w:pPr>
      <w:r>
        <w:rPr>
          <w:lang w:eastAsia="zh-CN"/>
        </w:rPr>
        <w:t xml:space="preserve">          "surprise": 0.136,</w:t>
      </w:r>
    </w:p>
    <w:p w:rsidR="003B0FEE" w:rsidRDefault="003B0FEE" w:rsidP="003B0FEE">
      <w:pPr>
        <w:rPr>
          <w:lang w:eastAsia="zh-CN"/>
        </w:rPr>
      </w:pPr>
      <w:r>
        <w:rPr>
          <w:lang w:eastAsia="zh-CN"/>
        </w:rPr>
        <w:t xml:space="preserve">          "fear": 0,</w:t>
      </w:r>
    </w:p>
    <w:p w:rsidR="003B0FEE" w:rsidRDefault="003B0FEE" w:rsidP="003B0FEE">
      <w:pPr>
        <w:rPr>
          <w:lang w:eastAsia="zh-CN"/>
        </w:rPr>
      </w:pPr>
      <w:r>
        <w:rPr>
          <w:lang w:eastAsia="zh-CN"/>
        </w:rPr>
        <w:t xml:space="preserve">          "happiness": 0.002</w:t>
      </w:r>
    </w:p>
    <w:p w:rsidR="003B0FEE" w:rsidRDefault="003B0FEE" w:rsidP="003B0FEE">
      <w:pPr>
        <w:rPr>
          <w:lang w:eastAsia="zh-CN"/>
        </w:rPr>
      </w:pPr>
      <w:r>
        <w:rPr>
          <w:lang w:eastAsia="zh-CN"/>
        </w:rPr>
        <w:t xml:space="preserve">        },</w:t>
      </w:r>
    </w:p>
    <w:p w:rsidR="003B0FEE" w:rsidRDefault="003B0FEE" w:rsidP="003B0FEE">
      <w:pPr>
        <w:rPr>
          <w:lang w:eastAsia="zh-CN"/>
        </w:rPr>
      </w:pPr>
      <w:r>
        <w:rPr>
          <w:lang w:eastAsia="zh-CN"/>
        </w:rPr>
        <w:t xml:space="preserve">        "gender": {</w:t>
      </w:r>
    </w:p>
    <w:p w:rsidR="003B0FEE" w:rsidRDefault="003B0FEE" w:rsidP="003B0FEE">
      <w:pPr>
        <w:rPr>
          <w:lang w:eastAsia="zh-CN"/>
        </w:rPr>
      </w:pPr>
      <w:r>
        <w:rPr>
          <w:lang w:eastAsia="zh-CN"/>
        </w:rPr>
        <w:t xml:space="preserve">          "value": "Female"</w:t>
      </w:r>
    </w:p>
    <w:p w:rsidR="003B0FEE" w:rsidRDefault="003B0FEE" w:rsidP="003B0FEE">
      <w:pPr>
        <w:rPr>
          <w:lang w:eastAsia="zh-CN"/>
        </w:rPr>
      </w:pPr>
      <w:r>
        <w:rPr>
          <w:lang w:eastAsia="zh-CN"/>
        </w:rPr>
        <w:t xml:space="preserve">        },</w:t>
      </w:r>
    </w:p>
    <w:p w:rsidR="003B0FEE" w:rsidRDefault="003B0FEE" w:rsidP="003B0FEE">
      <w:pPr>
        <w:rPr>
          <w:lang w:eastAsia="zh-CN"/>
        </w:rPr>
      </w:pPr>
      <w:r>
        <w:rPr>
          <w:lang w:eastAsia="zh-CN"/>
        </w:rPr>
        <w:t xml:space="preserve">        "age": {</w:t>
      </w:r>
    </w:p>
    <w:p w:rsidR="003B0FEE" w:rsidRDefault="003B0FEE" w:rsidP="003B0FEE">
      <w:pPr>
        <w:rPr>
          <w:lang w:eastAsia="zh-CN"/>
        </w:rPr>
      </w:pPr>
      <w:r>
        <w:rPr>
          <w:lang w:eastAsia="zh-CN"/>
        </w:rPr>
        <w:t xml:space="preserve">          "value": 34</w:t>
      </w:r>
    </w:p>
    <w:p w:rsidR="003B0FEE" w:rsidRDefault="005621B0" w:rsidP="00A106F8">
      <w:pPr>
        <w:rPr>
          <w:lang w:eastAsia="zh-CN"/>
        </w:rPr>
      </w:pPr>
      <w:r>
        <w:rPr>
          <w:lang w:eastAsia="zh-CN"/>
        </w:rPr>
        <w:t xml:space="preserve">        },</w:t>
      </w:r>
    </w:p>
    <w:p w:rsidR="003B0FEE" w:rsidRDefault="003B0FEE" w:rsidP="005621B0">
      <w:pPr>
        <w:rPr>
          <w:lang w:eastAsia="zh-CN"/>
        </w:rPr>
      </w:pPr>
      <w:r>
        <w:rPr>
          <w:lang w:eastAsia="zh-CN"/>
        </w:rPr>
        <w:t xml:space="preserve">      }</w:t>
      </w:r>
      <w:r w:rsidR="005621B0">
        <w:rPr>
          <w:lang w:eastAsia="zh-CN"/>
        </w:rPr>
        <w:t>，</w:t>
      </w:r>
    </w:p>
    <w:p w:rsidR="003B0FEE" w:rsidRDefault="003B0FEE" w:rsidP="003B0FEE">
      <w:pPr>
        <w:rPr>
          <w:lang w:eastAsia="zh-CN"/>
        </w:rPr>
      </w:pPr>
      <w:r>
        <w:rPr>
          <w:lang w:eastAsia="zh-CN"/>
        </w:rPr>
        <w:t xml:space="preserve">      "face_token": "d8fd69dd4f53e77a2bed611aa6b6e8f4"</w:t>
      </w:r>
    </w:p>
    <w:p w:rsidR="003B0FEE" w:rsidRDefault="003B0FEE" w:rsidP="003B0FEE">
      <w:pPr>
        <w:rPr>
          <w:lang w:eastAsia="zh-CN"/>
        </w:rPr>
      </w:pPr>
      <w:r>
        <w:rPr>
          <w:lang w:eastAsia="zh-CN"/>
        </w:rPr>
        <w:t xml:space="preserve">    }</w:t>
      </w:r>
    </w:p>
    <w:p w:rsidR="003B0FEE" w:rsidRDefault="003B0FEE" w:rsidP="003B0FEE">
      <w:pPr>
        <w:rPr>
          <w:lang w:eastAsia="zh-CN"/>
        </w:rPr>
      </w:pPr>
      <w:r>
        <w:rPr>
          <w:lang w:eastAsia="zh-CN"/>
        </w:rPr>
        <w:t xml:space="preserve">  ]</w:t>
      </w:r>
    </w:p>
    <w:p w:rsidR="003B0FEE" w:rsidRPr="003B0FEE" w:rsidRDefault="003B0FEE" w:rsidP="003B0FEE">
      <w:pPr>
        <w:rPr>
          <w:lang w:eastAsia="zh-CN"/>
        </w:rPr>
      </w:pPr>
      <w:r>
        <w:rPr>
          <w:lang w:eastAsia="zh-CN"/>
        </w:rPr>
        <w:t>}</w:t>
      </w:r>
    </w:p>
    <w:p w:rsidR="00477085" w:rsidRDefault="00477085" w:rsidP="004E526D">
      <w:pPr>
        <w:rPr>
          <w:lang w:eastAsia="zh-CN"/>
        </w:rPr>
      </w:pPr>
    </w:p>
    <w:p w:rsidR="004E4E25" w:rsidRPr="004E526D" w:rsidRDefault="004E4E25" w:rsidP="004E526D">
      <w:pPr>
        <w:rPr>
          <w:lang w:eastAsia="zh-CN"/>
        </w:rPr>
      </w:pPr>
    </w:p>
    <w:commentRangeEnd w:id="31"/>
    <w:p w:rsidR="004E526D" w:rsidRDefault="000060E0" w:rsidP="00531310">
      <w:pPr>
        <w:jc w:val="center"/>
        <w:rPr>
          <w:lang w:eastAsia="zh-CN"/>
        </w:rPr>
      </w:pPr>
      <w:r>
        <w:rPr>
          <w:rStyle w:val="ad"/>
          <w:rFonts w:ascii="宋体" w:hAnsi="宋体" w:cstheme="minorBidi"/>
        </w:rPr>
        <w:commentReference w:id="31"/>
      </w:r>
      <w:r w:rsidR="004E4E25">
        <w:rPr>
          <w:rFonts w:hint="eastAsia"/>
          <w:noProof/>
          <w:lang w:eastAsia="zh-CN"/>
        </w:rPr>
        <w:drawing>
          <wp:inline distT="0" distB="0" distL="0" distR="0">
            <wp:extent cx="4737735" cy="1610988"/>
            <wp:effectExtent l="0" t="0" r="0" b="0"/>
            <wp:docPr id="9" name="Picture 9" descr="photo%20for%20article/WechatI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_meitu_1.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55058" cy="1616878"/>
                    </a:xfrm>
                    <a:prstGeom prst="rect">
                      <a:avLst/>
                    </a:prstGeom>
                    <a:noFill/>
                    <a:ln>
                      <a:noFill/>
                    </a:ln>
                  </pic:spPr>
                </pic:pic>
              </a:graphicData>
            </a:graphic>
          </wp:inline>
        </w:drawing>
      </w:r>
    </w:p>
    <w:p w:rsidR="00531310" w:rsidRDefault="00531310" w:rsidP="00531310">
      <w:pPr>
        <w:jc w:val="center"/>
        <w:rPr>
          <w:lang w:eastAsia="zh-CN"/>
        </w:rPr>
      </w:pPr>
      <w:r>
        <w:rPr>
          <w:rFonts w:hint="eastAsia"/>
          <w:lang w:eastAsia="zh-CN"/>
        </w:rPr>
        <w:t>图</w:t>
      </w:r>
      <w:r>
        <w:rPr>
          <w:lang w:eastAsia="zh-CN"/>
        </w:rPr>
        <w:t>3.7</w:t>
      </w:r>
      <w:commentRangeStart w:id="32"/>
      <w:r>
        <w:rPr>
          <w:lang w:eastAsia="zh-CN"/>
        </w:rPr>
        <w:t xml:space="preserve"> detect </w:t>
      </w:r>
      <w:r>
        <w:rPr>
          <w:rFonts w:hint="eastAsia"/>
          <w:lang w:eastAsia="zh-CN"/>
        </w:rPr>
        <w:t>api</w:t>
      </w:r>
      <w:r>
        <w:rPr>
          <w:lang w:eastAsia="zh-CN"/>
        </w:rPr>
        <w:t>人脸关键点示意图</w:t>
      </w:r>
      <w:r>
        <w:rPr>
          <w:lang w:eastAsia="zh-CN"/>
        </w:rPr>
        <w:t>1</w:t>
      </w:r>
      <w:commentRangeEnd w:id="32"/>
      <w:r w:rsidR="000060E0">
        <w:rPr>
          <w:rStyle w:val="ad"/>
          <w:rFonts w:ascii="宋体" w:hAnsi="宋体" w:cstheme="minorBidi"/>
        </w:rPr>
        <w:commentReference w:id="32"/>
      </w:r>
    </w:p>
    <w:p w:rsidR="008F1343" w:rsidRDefault="00531310" w:rsidP="002D24A5">
      <w:pPr>
        <w:jc w:val="center"/>
        <w:rPr>
          <w:lang w:eastAsia="zh-CN"/>
        </w:rPr>
      </w:pPr>
      <w:r>
        <w:rPr>
          <w:rFonts w:hint="eastAsia"/>
          <w:noProof/>
          <w:lang w:eastAsia="zh-CN"/>
        </w:rPr>
        <w:drawing>
          <wp:inline distT="0" distB="0" distL="0" distR="0">
            <wp:extent cx="4737735" cy="1658865"/>
            <wp:effectExtent l="0" t="0" r="0" b="0"/>
            <wp:docPr id="10" name="Picture 10" descr="photo%20for%20article/WechatIMG10_meitu_1%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20for%20article/WechatIMG10_meitu_1%20copy.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57030" cy="1665621"/>
                    </a:xfrm>
                    <a:prstGeom prst="rect">
                      <a:avLst/>
                    </a:prstGeom>
                    <a:noFill/>
                    <a:ln>
                      <a:noFill/>
                    </a:ln>
                  </pic:spPr>
                </pic:pic>
              </a:graphicData>
            </a:graphic>
          </wp:inline>
        </w:drawing>
      </w:r>
    </w:p>
    <w:p w:rsidR="00531310" w:rsidRDefault="00531310" w:rsidP="00531310">
      <w:pPr>
        <w:jc w:val="center"/>
        <w:rPr>
          <w:lang w:eastAsia="zh-CN"/>
        </w:rPr>
      </w:pPr>
      <w:r>
        <w:rPr>
          <w:rFonts w:hint="eastAsia"/>
          <w:lang w:eastAsia="zh-CN"/>
        </w:rPr>
        <w:t>图</w:t>
      </w:r>
      <w:r>
        <w:rPr>
          <w:lang w:eastAsia="zh-CN"/>
        </w:rPr>
        <w:t xml:space="preserve">3.8 </w:t>
      </w:r>
      <w:r>
        <w:rPr>
          <w:rFonts w:hint="eastAsia"/>
          <w:lang w:eastAsia="zh-CN"/>
        </w:rPr>
        <w:t>detect</w:t>
      </w:r>
      <w:r>
        <w:rPr>
          <w:lang w:eastAsia="zh-CN"/>
        </w:rPr>
        <w:t xml:space="preserve"> </w:t>
      </w:r>
      <w:r>
        <w:rPr>
          <w:rFonts w:hint="eastAsia"/>
          <w:lang w:eastAsia="zh-CN"/>
        </w:rPr>
        <w:t>api</w:t>
      </w:r>
      <w:r>
        <w:rPr>
          <w:lang w:eastAsia="zh-CN"/>
        </w:rPr>
        <w:t xml:space="preserve"> </w:t>
      </w:r>
      <w:r>
        <w:rPr>
          <w:rFonts w:hint="eastAsia"/>
          <w:lang w:eastAsia="zh-CN"/>
        </w:rPr>
        <w:t>人脸</w:t>
      </w:r>
      <w:commentRangeStart w:id="33"/>
      <w:r>
        <w:rPr>
          <w:lang w:eastAsia="zh-CN"/>
        </w:rPr>
        <w:t>关键点示意图</w:t>
      </w:r>
      <w:r>
        <w:rPr>
          <w:lang w:eastAsia="zh-CN"/>
        </w:rPr>
        <w:t>2</w:t>
      </w:r>
      <w:commentRangeEnd w:id="33"/>
      <w:r w:rsidR="000060E0">
        <w:rPr>
          <w:rStyle w:val="ad"/>
          <w:rFonts w:ascii="宋体" w:hAnsi="宋体" w:cstheme="minorBidi"/>
        </w:rPr>
        <w:commentReference w:id="33"/>
      </w:r>
    </w:p>
    <w:p w:rsidR="00531310" w:rsidRDefault="00531310" w:rsidP="00531310">
      <w:pPr>
        <w:jc w:val="center"/>
        <w:rPr>
          <w:lang w:eastAsia="zh-CN"/>
        </w:rPr>
      </w:pPr>
      <w:r>
        <w:rPr>
          <w:rFonts w:hint="eastAsia"/>
          <w:noProof/>
          <w:lang w:eastAsia="zh-CN"/>
        </w:rPr>
        <w:lastRenderedPageBreak/>
        <w:drawing>
          <wp:inline distT="0" distB="0" distL="0" distR="0">
            <wp:extent cx="2551161" cy="3545840"/>
            <wp:effectExtent l="0" t="0" r="0" b="10160"/>
            <wp:docPr id="11" name="Picture 11" descr="photo%20for%20article/WechatIMG10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tIMG10_m.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66386" cy="3567001"/>
                    </a:xfrm>
                    <a:prstGeom prst="rect">
                      <a:avLst/>
                    </a:prstGeom>
                    <a:noFill/>
                    <a:ln>
                      <a:noFill/>
                    </a:ln>
                  </pic:spPr>
                </pic:pic>
              </a:graphicData>
            </a:graphic>
          </wp:inline>
        </w:drawing>
      </w:r>
    </w:p>
    <w:p w:rsidR="00531310" w:rsidRDefault="00531310" w:rsidP="00531310">
      <w:pPr>
        <w:jc w:val="center"/>
        <w:rPr>
          <w:lang w:eastAsia="zh-CN"/>
        </w:rPr>
      </w:pPr>
      <w:r>
        <w:rPr>
          <w:rFonts w:hint="eastAsia"/>
          <w:lang w:eastAsia="zh-CN"/>
        </w:rPr>
        <w:t>图</w:t>
      </w:r>
      <w:r>
        <w:rPr>
          <w:lang w:eastAsia="zh-CN"/>
        </w:rPr>
        <w:t xml:space="preserve">3.9 </w:t>
      </w:r>
      <w:r>
        <w:rPr>
          <w:rFonts w:hint="eastAsia"/>
          <w:lang w:eastAsia="zh-CN"/>
        </w:rPr>
        <w:t>dete</w:t>
      </w:r>
      <w:commentRangeStart w:id="34"/>
      <w:r>
        <w:rPr>
          <w:rFonts w:hint="eastAsia"/>
          <w:lang w:eastAsia="zh-CN"/>
        </w:rPr>
        <w:t>ct</w:t>
      </w:r>
      <w:r>
        <w:rPr>
          <w:lang w:eastAsia="zh-CN"/>
        </w:rPr>
        <w:t xml:space="preserve"> </w:t>
      </w:r>
      <w:r>
        <w:rPr>
          <w:rFonts w:hint="eastAsia"/>
          <w:lang w:eastAsia="zh-CN"/>
        </w:rPr>
        <w:t>api</w:t>
      </w:r>
      <w:r>
        <w:rPr>
          <w:lang w:eastAsia="zh-CN"/>
        </w:rPr>
        <w:t xml:space="preserve"> </w:t>
      </w:r>
      <w:r>
        <w:rPr>
          <w:rFonts w:hint="eastAsia"/>
          <w:lang w:eastAsia="zh-CN"/>
        </w:rPr>
        <w:t>人脸</w:t>
      </w:r>
      <w:r>
        <w:rPr>
          <w:lang w:eastAsia="zh-CN"/>
        </w:rPr>
        <w:t>关键点示意图</w:t>
      </w:r>
      <w:r>
        <w:rPr>
          <w:lang w:eastAsia="zh-CN"/>
        </w:rPr>
        <w:t>3</w:t>
      </w:r>
    </w:p>
    <w:p w:rsidR="00531310" w:rsidRDefault="00531310" w:rsidP="00531310">
      <w:pPr>
        <w:jc w:val="center"/>
        <w:rPr>
          <w:lang w:eastAsia="zh-CN"/>
        </w:rPr>
      </w:pPr>
    </w:p>
    <w:commentRangeEnd w:id="34"/>
    <w:p w:rsidR="00856EE3" w:rsidRPr="003E19BB" w:rsidRDefault="000060E0" w:rsidP="003E19BB">
      <w:pPr>
        <w:pStyle w:val="3"/>
        <w:rPr>
          <w:lang w:eastAsia="zh-CN"/>
        </w:rPr>
      </w:pPr>
      <w:r>
        <w:rPr>
          <w:rStyle w:val="ad"/>
          <w:rFonts w:ascii="宋体" w:eastAsia="宋体" w:hAnsi="宋体" w:cstheme="minorBidi"/>
          <w:color w:val="auto"/>
        </w:rPr>
        <w:commentReference w:id="34"/>
      </w:r>
      <w:r w:rsidR="00856EE3" w:rsidRPr="003E19BB">
        <w:rPr>
          <w:rFonts w:hint="eastAsia"/>
          <w:lang w:eastAsia="zh-CN"/>
        </w:rPr>
        <w:t xml:space="preserve">3.3.2 </w:t>
      </w:r>
      <w:r w:rsidR="00856EE3" w:rsidRPr="003E19BB">
        <w:rPr>
          <w:rFonts w:hint="eastAsia"/>
          <w:lang w:eastAsia="zh-CN"/>
        </w:rPr>
        <w:t>关</w:t>
      </w:r>
      <w:r w:rsidR="00856EE3" w:rsidRPr="003E19BB">
        <w:rPr>
          <w:rFonts w:ascii="SimSun" w:eastAsia="SimSun" w:hAnsi="SimSun" w:cs="SimSun"/>
          <w:lang w:eastAsia="zh-CN"/>
        </w:rPr>
        <w:t>键</w:t>
      </w:r>
      <w:r w:rsidR="00856EE3" w:rsidRPr="003E19BB">
        <w:rPr>
          <w:rFonts w:hint="eastAsia"/>
          <w:lang w:eastAsia="zh-CN"/>
        </w:rPr>
        <w:t>部位</w:t>
      </w:r>
      <w:r w:rsidR="00856EE3" w:rsidRPr="003E19BB">
        <w:rPr>
          <w:lang w:eastAsia="zh-CN"/>
        </w:rPr>
        <w:t>切割</w:t>
      </w:r>
    </w:p>
    <w:p w:rsidR="00F0652B" w:rsidRDefault="009B5286" w:rsidP="009B5286">
      <w:pPr>
        <w:ind w:firstLine="720"/>
        <w:rPr>
          <w:lang w:eastAsia="zh-CN"/>
        </w:rPr>
      </w:pPr>
      <w:r>
        <w:rPr>
          <w:rFonts w:hint="eastAsia"/>
          <w:lang w:eastAsia="zh-CN"/>
        </w:rPr>
        <w:t>在得到</w:t>
      </w:r>
      <w:r>
        <w:rPr>
          <w:lang w:eastAsia="zh-CN"/>
        </w:rPr>
        <w:t>一张</w:t>
      </w:r>
      <w:r>
        <w:rPr>
          <w:rFonts w:hint="eastAsia"/>
          <w:lang w:eastAsia="zh-CN"/>
        </w:rPr>
        <w:t>照片</w:t>
      </w:r>
      <w:r>
        <w:rPr>
          <w:lang w:eastAsia="zh-CN"/>
        </w:rPr>
        <w:t>的人脸关键点坐标位置之后，</w:t>
      </w:r>
      <w:r>
        <w:rPr>
          <w:rFonts w:hint="eastAsia"/>
          <w:lang w:eastAsia="zh-CN"/>
        </w:rPr>
        <w:t>我们</w:t>
      </w:r>
      <w:r>
        <w:rPr>
          <w:lang w:eastAsia="zh-CN"/>
        </w:rPr>
        <w:t>要根据坐标</w:t>
      </w:r>
      <w:r>
        <w:rPr>
          <w:rFonts w:hint="eastAsia"/>
          <w:lang w:eastAsia="zh-CN"/>
        </w:rPr>
        <w:t>对</w:t>
      </w:r>
      <w:r>
        <w:rPr>
          <w:lang w:eastAsia="zh-CN"/>
        </w:rPr>
        <w:t>图片进行切割，切割分别得到关键部位的图片，以便于可以将</w:t>
      </w:r>
      <w:r>
        <w:rPr>
          <w:rFonts w:hint="eastAsia"/>
          <w:lang w:eastAsia="zh-CN"/>
        </w:rPr>
        <w:t>关键部位</w:t>
      </w:r>
      <w:r>
        <w:rPr>
          <w:lang w:eastAsia="zh-CN"/>
        </w:rPr>
        <w:t>的图片在</w:t>
      </w:r>
      <w:r>
        <w:rPr>
          <w:rFonts w:hint="eastAsia"/>
          <w:lang w:eastAsia="zh-CN"/>
        </w:rPr>
        <w:t>后续</w:t>
      </w:r>
      <w:r>
        <w:rPr>
          <w:lang w:eastAsia="zh-CN"/>
        </w:rPr>
        <w:t>步骤中与</w:t>
      </w:r>
      <w:r>
        <w:rPr>
          <w:rFonts w:hint="eastAsia"/>
          <w:lang w:eastAsia="zh-CN"/>
        </w:rPr>
        <w:t>3.2.2</w:t>
      </w:r>
      <w:r>
        <w:rPr>
          <w:rFonts w:hint="eastAsia"/>
          <w:lang w:eastAsia="zh-CN"/>
        </w:rPr>
        <w:t>中</w:t>
      </w:r>
      <w:r>
        <w:rPr>
          <w:lang w:eastAsia="zh-CN"/>
        </w:rPr>
        <w:t>的样例图片进行相似度的</w:t>
      </w:r>
      <w:r>
        <w:rPr>
          <w:rFonts w:hint="eastAsia"/>
          <w:lang w:eastAsia="zh-CN"/>
        </w:rPr>
        <w:t>比较</w:t>
      </w:r>
      <w:r>
        <w:rPr>
          <w:lang w:eastAsia="zh-CN"/>
        </w:rPr>
        <w:t>。</w:t>
      </w:r>
    </w:p>
    <w:p w:rsidR="00302992" w:rsidRPr="00302992" w:rsidRDefault="00302992" w:rsidP="00302992">
      <w:pPr>
        <w:ind w:firstLine="720"/>
        <w:rPr>
          <w:lang w:eastAsia="zh-CN"/>
        </w:rPr>
      </w:pPr>
      <w:r>
        <w:rPr>
          <w:lang w:eastAsia="zh-CN"/>
        </w:rPr>
        <w:t>本系统使用</w:t>
      </w:r>
      <w:r>
        <w:rPr>
          <w:lang w:eastAsia="zh-CN"/>
        </w:rPr>
        <w:t>Python</w:t>
      </w:r>
      <w:r>
        <w:rPr>
          <w:rFonts w:hint="eastAsia"/>
          <w:lang w:eastAsia="zh-CN"/>
        </w:rPr>
        <w:t>作为</w:t>
      </w:r>
      <w:r>
        <w:rPr>
          <w:lang w:eastAsia="zh-CN"/>
        </w:rPr>
        <w:t>编程语言，</w:t>
      </w:r>
      <w:r>
        <w:rPr>
          <w:lang w:eastAsia="zh-CN"/>
        </w:rPr>
        <w:t>Python</w:t>
      </w:r>
      <w:r>
        <w:rPr>
          <w:rFonts w:hint="eastAsia"/>
          <w:lang w:eastAsia="zh-CN"/>
        </w:rPr>
        <w:t>拥有</w:t>
      </w:r>
      <w:r>
        <w:rPr>
          <w:lang w:eastAsia="zh-CN"/>
        </w:rPr>
        <w:t>强大的图像处理库</w:t>
      </w:r>
      <w:r w:rsidRPr="00302992">
        <w:rPr>
          <w:lang w:eastAsia="zh-CN"/>
        </w:rPr>
        <w:t>PIL</w:t>
      </w:r>
      <w:r>
        <w:rPr>
          <w:lang w:eastAsia="zh-CN"/>
        </w:rPr>
        <w:t>-</w:t>
      </w:r>
      <w:r w:rsidRPr="00302992">
        <w:rPr>
          <w:lang w:eastAsia="zh-CN"/>
        </w:rPr>
        <w:t>Python Imaging Library</w:t>
      </w:r>
      <w:r>
        <w:rPr>
          <w:lang w:eastAsia="zh-CN"/>
        </w:rPr>
        <w:t>。</w:t>
      </w:r>
      <w:r>
        <w:rPr>
          <w:lang w:eastAsia="zh-CN"/>
        </w:rPr>
        <w:t>PIL</w:t>
      </w:r>
      <w:r w:rsidRPr="00302992">
        <w:rPr>
          <w:lang w:eastAsia="zh-CN"/>
        </w:rPr>
        <w:t>已经是</w:t>
      </w:r>
      <w:r w:rsidRPr="00302992">
        <w:rPr>
          <w:lang w:eastAsia="zh-CN"/>
        </w:rPr>
        <w:t>Python</w:t>
      </w:r>
      <w:r w:rsidRPr="00302992">
        <w:rPr>
          <w:lang w:eastAsia="zh-CN"/>
        </w:rPr>
        <w:t>平台事实上的图像处理标准库了。</w:t>
      </w:r>
      <w:r>
        <w:rPr>
          <w:lang w:eastAsia="zh-CN"/>
        </w:rPr>
        <w:t>在</w:t>
      </w:r>
      <w:r>
        <w:rPr>
          <w:lang w:eastAsia="zh-CN"/>
        </w:rPr>
        <w:t>PIL</w:t>
      </w:r>
      <w:r>
        <w:rPr>
          <w:rFonts w:hint="eastAsia"/>
          <w:lang w:eastAsia="zh-CN"/>
        </w:rPr>
        <w:t>中</w:t>
      </w:r>
      <w:r>
        <w:rPr>
          <w:lang w:eastAsia="zh-CN"/>
        </w:rPr>
        <w:t>，</w:t>
      </w:r>
      <w:r>
        <w:rPr>
          <w:rFonts w:hint="eastAsia"/>
          <w:lang w:eastAsia="zh-CN"/>
        </w:rPr>
        <w:t>可以</w:t>
      </w:r>
      <w:r>
        <w:rPr>
          <w:lang w:eastAsia="zh-CN"/>
        </w:rPr>
        <w:t>实例化</w:t>
      </w:r>
      <w:r>
        <w:rPr>
          <w:lang w:eastAsia="zh-CN"/>
        </w:rPr>
        <w:t>image</w:t>
      </w:r>
      <w:r>
        <w:rPr>
          <w:lang w:eastAsia="zh-CN"/>
        </w:rPr>
        <w:t>对象，</w:t>
      </w:r>
      <w:r>
        <w:rPr>
          <w:rFonts w:hint="eastAsia"/>
          <w:lang w:eastAsia="zh-CN"/>
        </w:rPr>
        <w:t>一切</w:t>
      </w:r>
      <w:r>
        <w:rPr>
          <w:lang w:eastAsia="zh-CN"/>
        </w:rPr>
        <w:t>对于图片的操作都是对</w:t>
      </w:r>
      <w:r>
        <w:rPr>
          <w:lang w:eastAsia="zh-CN"/>
        </w:rPr>
        <w:t>image</w:t>
      </w:r>
      <w:r>
        <w:rPr>
          <w:lang w:eastAsia="zh-CN"/>
        </w:rPr>
        <w:t>对象的操作</w:t>
      </w:r>
      <w:r w:rsidR="00D20AC1">
        <w:rPr>
          <w:lang w:eastAsia="zh-CN"/>
        </w:rPr>
        <w:t>。</w:t>
      </w:r>
    </w:p>
    <w:p w:rsidR="009B5286" w:rsidRDefault="009B5286" w:rsidP="00C42E89">
      <w:pPr>
        <w:ind w:firstLine="720"/>
        <w:rPr>
          <w:lang w:eastAsia="zh-CN"/>
        </w:rPr>
      </w:pPr>
      <w:r>
        <w:rPr>
          <w:rFonts w:hint="eastAsia"/>
          <w:lang w:eastAsia="zh-CN"/>
        </w:rPr>
        <w:t>如</w:t>
      </w:r>
      <w:r>
        <w:rPr>
          <w:lang w:eastAsia="zh-CN"/>
        </w:rPr>
        <w:t>图</w:t>
      </w:r>
      <w:r>
        <w:rPr>
          <w:lang w:eastAsia="zh-CN"/>
        </w:rPr>
        <w:t>3.10</w:t>
      </w:r>
      <w:r>
        <w:rPr>
          <w:lang w:eastAsia="zh-CN"/>
        </w:rPr>
        <w:t>，</w:t>
      </w:r>
      <w:r>
        <w:rPr>
          <w:rFonts w:hint="eastAsia"/>
          <w:lang w:eastAsia="zh-CN"/>
        </w:rPr>
        <w:t>以</w:t>
      </w:r>
      <w:r>
        <w:rPr>
          <w:lang w:eastAsia="zh-CN"/>
        </w:rPr>
        <w:t>对于</w:t>
      </w:r>
      <w:r>
        <w:rPr>
          <w:rFonts w:hint="eastAsia"/>
          <w:lang w:eastAsia="zh-CN"/>
        </w:rPr>
        <w:t>唇部</w:t>
      </w:r>
      <w:r>
        <w:rPr>
          <w:lang w:eastAsia="zh-CN"/>
        </w:rPr>
        <w:t>的切割为例，</w:t>
      </w:r>
      <w:r>
        <w:rPr>
          <w:rFonts w:hint="eastAsia"/>
          <w:lang w:eastAsia="zh-CN"/>
        </w:rPr>
        <w:t>我们</w:t>
      </w:r>
      <w:r>
        <w:rPr>
          <w:lang w:eastAsia="zh-CN"/>
        </w:rPr>
        <w:t>选择了</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这两个关键点，</w:t>
      </w:r>
      <w:r>
        <w:rPr>
          <w:rFonts w:hint="eastAsia"/>
          <w:lang w:eastAsia="zh-CN"/>
        </w:rPr>
        <w:t>以</w:t>
      </w:r>
      <w:r>
        <w:rPr>
          <w:lang w:eastAsia="zh-CN"/>
        </w:rPr>
        <w:t>两点为对角线，调用</w:t>
      </w:r>
      <w:r>
        <w:rPr>
          <w:lang w:eastAsia="zh-CN"/>
        </w:rPr>
        <w:t>Python PIL</w:t>
      </w:r>
      <w:r w:rsidR="00302992">
        <w:rPr>
          <w:rFonts w:hint="eastAsia"/>
          <w:lang w:eastAsia="zh-CN"/>
        </w:rPr>
        <w:t>模块</w:t>
      </w:r>
      <w:r w:rsidR="00302992">
        <w:rPr>
          <w:lang w:eastAsia="zh-CN"/>
        </w:rPr>
        <w:t>中对于</w:t>
      </w:r>
      <w:r w:rsidR="00302992">
        <w:rPr>
          <w:lang w:eastAsia="zh-CN"/>
        </w:rPr>
        <w:t>image</w:t>
      </w:r>
      <w:r w:rsidR="00302992">
        <w:rPr>
          <w:lang w:eastAsia="zh-CN"/>
        </w:rPr>
        <w:t>对象的</w:t>
      </w:r>
      <w:r w:rsidR="00302992">
        <w:rPr>
          <w:lang w:eastAsia="zh-CN"/>
        </w:rPr>
        <w:t>cro</w:t>
      </w:r>
      <w:r w:rsidR="00302992">
        <w:rPr>
          <w:rFonts w:hint="eastAsia"/>
          <w:lang w:eastAsia="zh-CN"/>
        </w:rPr>
        <w:t>p</w:t>
      </w:r>
      <w:r w:rsidR="00302992">
        <w:rPr>
          <w:lang w:eastAsia="zh-CN"/>
        </w:rPr>
        <w:t>()</w:t>
      </w:r>
      <w:r w:rsidR="00302992">
        <w:rPr>
          <w:lang w:eastAsia="zh-CN"/>
        </w:rPr>
        <w:t>方法，</w:t>
      </w:r>
      <w:r>
        <w:rPr>
          <w:rFonts w:hint="eastAsia"/>
          <w:lang w:eastAsia="zh-CN"/>
        </w:rPr>
        <w:t>截出</w:t>
      </w:r>
      <w:r>
        <w:rPr>
          <w:lang w:eastAsia="zh-CN"/>
        </w:rPr>
        <w:t>一块矩形区域</w:t>
      </w:r>
      <w:r w:rsidR="00302992">
        <w:rPr>
          <w:lang w:eastAsia="zh-CN"/>
        </w:rPr>
        <w:t>，这块矩形图像</w:t>
      </w:r>
      <w:r w:rsidR="00475E2E">
        <w:rPr>
          <w:lang w:eastAsia="zh-CN"/>
        </w:rPr>
        <w:t>（图</w:t>
      </w:r>
      <w:r w:rsidR="00475E2E">
        <w:rPr>
          <w:lang w:eastAsia="zh-CN"/>
        </w:rPr>
        <w:t>3.11</w:t>
      </w:r>
      <w:r w:rsidR="00475E2E">
        <w:rPr>
          <w:lang w:eastAsia="zh-CN"/>
        </w:rPr>
        <w:t>）</w:t>
      </w:r>
      <w:r w:rsidR="00302992">
        <w:rPr>
          <w:lang w:eastAsia="zh-CN"/>
        </w:rPr>
        <w:t>对象将在后续过程中</w:t>
      </w:r>
      <w:r w:rsidR="00302992">
        <w:rPr>
          <w:rFonts w:hint="eastAsia"/>
          <w:lang w:eastAsia="zh-CN"/>
        </w:rPr>
        <w:t>与</w:t>
      </w:r>
      <w:r w:rsidR="00302992">
        <w:rPr>
          <w:lang w:eastAsia="zh-CN"/>
        </w:rPr>
        <w:t>样例进行比较。</w:t>
      </w:r>
    </w:p>
    <w:p w:rsidR="00F26A7C" w:rsidRDefault="00F26A7C" w:rsidP="00C42E89">
      <w:pPr>
        <w:ind w:firstLine="720"/>
        <w:rPr>
          <w:lang w:eastAsia="zh-CN"/>
        </w:rPr>
      </w:pPr>
      <w:commentRangeStart w:id="35"/>
      <w:r>
        <w:rPr>
          <w:rFonts w:hint="eastAsia"/>
          <w:lang w:eastAsia="zh-CN"/>
        </w:rPr>
        <w:t>之所以</w:t>
      </w:r>
      <w:r>
        <w:rPr>
          <w:lang w:eastAsia="zh-CN"/>
        </w:rPr>
        <w:t>要对关键部位进行切割，</w:t>
      </w:r>
      <w:r>
        <w:rPr>
          <w:rFonts w:hint="eastAsia"/>
          <w:lang w:eastAsia="zh-CN"/>
        </w:rPr>
        <w:t>是</w:t>
      </w:r>
      <w:r>
        <w:rPr>
          <w:lang w:eastAsia="zh-CN"/>
        </w:rPr>
        <w:t>希望能得到一张图片，</w:t>
      </w:r>
      <w:r>
        <w:rPr>
          <w:rFonts w:hint="eastAsia"/>
          <w:lang w:eastAsia="zh-CN"/>
        </w:rPr>
        <w:t>其</w:t>
      </w:r>
      <w:r>
        <w:rPr>
          <w:lang w:eastAsia="zh-CN"/>
        </w:rPr>
        <w:t>绝大部分为关键部位颜色的填充，</w:t>
      </w:r>
      <w:commentRangeEnd w:id="35"/>
      <w:r w:rsidR="000060E0">
        <w:rPr>
          <w:rStyle w:val="ad"/>
          <w:rFonts w:ascii="宋体" w:hAnsi="宋体" w:cstheme="minorBidi"/>
        </w:rPr>
        <w:commentReference w:id="35"/>
      </w:r>
      <w:r>
        <w:rPr>
          <w:rFonts w:hint="eastAsia"/>
          <w:lang w:eastAsia="zh-CN"/>
        </w:rPr>
        <w:t>这样</w:t>
      </w:r>
      <w:r>
        <w:rPr>
          <w:lang w:eastAsia="zh-CN"/>
        </w:rPr>
        <w:t>可以</w:t>
      </w:r>
      <w:r>
        <w:rPr>
          <w:rFonts w:hint="eastAsia"/>
          <w:lang w:eastAsia="zh-CN"/>
        </w:rPr>
        <w:t>在</w:t>
      </w:r>
      <w:r>
        <w:rPr>
          <w:lang w:eastAsia="zh-CN"/>
        </w:rPr>
        <w:t>后续步骤中</w:t>
      </w:r>
      <w:proofErr w:type="gramStart"/>
      <w:r>
        <w:rPr>
          <w:lang w:eastAsia="zh-CN"/>
        </w:rPr>
        <w:t>通过对样例图</w:t>
      </w:r>
      <w:proofErr w:type="gramEnd"/>
      <w:r>
        <w:rPr>
          <w:lang w:eastAsia="zh-CN"/>
        </w:rPr>
        <w:t>片的同样处理，</w:t>
      </w:r>
      <w:r>
        <w:rPr>
          <w:rFonts w:hint="eastAsia"/>
          <w:lang w:eastAsia="zh-CN"/>
        </w:rPr>
        <w:t>将</w:t>
      </w:r>
      <w:r>
        <w:rPr>
          <w:lang w:eastAsia="zh-CN"/>
        </w:rPr>
        <w:t>判定</w:t>
      </w:r>
      <w:r>
        <w:rPr>
          <w:rFonts w:hint="eastAsia"/>
          <w:lang w:eastAsia="zh-CN"/>
        </w:rPr>
        <w:t>季节类型</w:t>
      </w:r>
      <w:r>
        <w:rPr>
          <w:lang w:eastAsia="zh-CN"/>
        </w:rPr>
        <w:t>问题转化为</w:t>
      </w:r>
      <w:r>
        <w:rPr>
          <w:rFonts w:hint="eastAsia"/>
          <w:lang w:eastAsia="zh-CN"/>
        </w:rPr>
        <w:t>比较</w:t>
      </w:r>
      <w:r>
        <w:rPr>
          <w:lang w:eastAsia="zh-CN"/>
        </w:rPr>
        <w:t>两张图片主要颜色相似度的问题。</w:t>
      </w:r>
    </w:p>
    <w:p w:rsidR="00130403" w:rsidRDefault="0039557D" w:rsidP="0039557D">
      <w:pPr>
        <w:ind w:firstLine="720"/>
        <w:jc w:val="center"/>
        <w:rPr>
          <w:lang w:eastAsia="zh-CN"/>
        </w:rPr>
      </w:pPr>
      <w:r>
        <w:rPr>
          <w:rFonts w:hint="eastAsia"/>
          <w:noProof/>
          <w:lang w:eastAsia="zh-CN"/>
        </w:rPr>
        <w:drawing>
          <wp:inline distT="0" distB="0" distL="0" distR="0">
            <wp:extent cx="4525560" cy="1502156"/>
            <wp:effectExtent l="0" t="0" r="0" b="0"/>
            <wp:docPr id="12" name="Picture 12"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8.33.32%20PM.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7681" cy="1519456"/>
                    </a:xfrm>
                    <a:prstGeom prst="rect">
                      <a:avLst/>
                    </a:prstGeom>
                    <a:noFill/>
                    <a:ln>
                      <a:noFill/>
                    </a:ln>
                  </pic:spPr>
                </pic:pic>
              </a:graphicData>
            </a:graphic>
          </wp:inline>
        </w:drawing>
      </w:r>
    </w:p>
    <w:p w:rsidR="00130D42" w:rsidRDefault="00130D42" w:rsidP="00130D42">
      <w:pPr>
        <w:ind w:firstLine="720"/>
        <w:jc w:val="center"/>
        <w:rPr>
          <w:lang w:eastAsia="zh-CN"/>
        </w:rPr>
      </w:pPr>
      <w:r>
        <w:rPr>
          <w:rFonts w:hint="eastAsia"/>
          <w:lang w:eastAsia="zh-CN"/>
        </w:rPr>
        <w:t>图</w:t>
      </w:r>
      <w:r>
        <w:rPr>
          <w:lang w:eastAsia="zh-CN"/>
        </w:rPr>
        <w:t xml:space="preserve">3.10 </w:t>
      </w:r>
      <w:r>
        <w:rPr>
          <w:lang w:eastAsia="zh-CN"/>
        </w:rPr>
        <w:t>根据关键点的切割示意图</w:t>
      </w:r>
    </w:p>
    <w:p w:rsidR="00130D42" w:rsidRDefault="00130D42" w:rsidP="0039557D">
      <w:pPr>
        <w:ind w:firstLine="720"/>
        <w:jc w:val="center"/>
        <w:rPr>
          <w:lang w:eastAsia="zh-CN"/>
        </w:rPr>
      </w:pPr>
    </w:p>
    <w:p w:rsidR="00130D42" w:rsidRDefault="00130D42" w:rsidP="0039557D">
      <w:pPr>
        <w:ind w:firstLine="720"/>
        <w:jc w:val="center"/>
        <w:rPr>
          <w:lang w:eastAsia="zh-CN"/>
        </w:rPr>
      </w:pPr>
      <w:r>
        <w:rPr>
          <w:noProof/>
          <w:lang w:eastAsia="zh-CN"/>
        </w:rPr>
        <w:lastRenderedPageBreak/>
        <w:drawing>
          <wp:inline distT="0" distB="0" distL="0" distR="0">
            <wp:extent cx="2159127" cy="976748"/>
            <wp:effectExtent l="0" t="0" r="0" b="0"/>
            <wp:docPr id="13" name="Picture 13"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4%20at%208.33.32%20PM.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83508" cy="1123492"/>
                    </a:xfrm>
                    <a:prstGeom prst="rect">
                      <a:avLst/>
                    </a:prstGeom>
                    <a:noFill/>
                    <a:ln>
                      <a:noFill/>
                    </a:ln>
                  </pic:spPr>
                </pic:pic>
              </a:graphicData>
            </a:graphic>
          </wp:inline>
        </w:drawing>
      </w:r>
    </w:p>
    <w:p w:rsidR="00130D42" w:rsidRDefault="00130D42" w:rsidP="0039557D">
      <w:pPr>
        <w:ind w:firstLine="720"/>
        <w:jc w:val="center"/>
        <w:rPr>
          <w:lang w:eastAsia="zh-CN"/>
        </w:rPr>
      </w:pPr>
      <w:r>
        <w:rPr>
          <w:rFonts w:hint="eastAsia"/>
          <w:lang w:eastAsia="zh-CN"/>
        </w:rPr>
        <w:t>图</w:t>
      </w:r>
      <w:r>
        <w:rPr>
          <w:lang w:eastAsia="zh-CN"/>
        </w:rPr>
        <w:t xml:space="preserve">3.11 </w:t>
      </w:r>
      <w:r>
        <w:rPr>
          <w:rFonts w:hint="eastAsia"/>
          <w:lang w:eastAsia="zh-CN"/>
        </w:rPr>
        <w:t>切割</w:t>
      </w:r>
      <w:r>
        <w:rPr>
          <w:lang w:eastAsia="zh-CN"/>
        </w:rPr>
        <w:t>结果示意图</w:t>
      </w:r>
    </w:p>
    <w:p w:rsidR="00856EE3" w:rsidRPr="003E19BB" w:rsidRDefault="00856EE3" w:rsidP="003E19BB">
      <w:pPr>
        <w:pStyle w:val="2"/>
        <w:rPr>
          <w:lang w:eastAsia="zh-CN"/>
        </w:rPr>
      </w:pPr>
      <w:r w:rsidRPr="003E19BB">
        <w:rPr>
          <w:rFonts w:hint="eastAsia"/>
          <w:lang w:eastAsia="zh-CN"/>
        </w:rPr>
        <w:t xml:space="preserve">3.4 </w:t>
      </w:r>
      <w:r w:rsidRPr="003E19BB">
        <w:rPr>
          <w:lang w:eastAsia="zh-CN"/>
        </w:rPr>
        <w:t>色彩相似度比</w:t>
      </w:r>
      <w:r w:rsidRPr="003E19BB">
        <w:rPr>
          <w:rFonts w:ascii="SimSun" w:eastAsia="SimSun" w:hAnsi="SimSun" w:cs="SimSun"/>
          <w:lang w:eastAsia="zh-CN"/>
        </w:rPr>
        <w:t>较</w:t>
      </w:r>
    </w:p>
    <w:p w:rsidR="00F10E8E" w:rsidRDefault="00F10E8E" w:rsidP="00856EE3">
      <w:pPr>
        <w:rPr>
          <w:lang w:eastAsia="zh-CN"/>
        </w:rPr>
      </w:pPr>
    </w:p>
    <w:p w:rsidR="00F10E8E" w:rsidRDefault="00F10E8E" w:rsidP="008B0840">
      <w:pPr>
        <w:ind w:firstLine="720"/>
        <w:rPr>
          <w:lang w:eastAsia="zh-CN"/>
        </w:rPr>
      </w:pPr>
      <w:r>
        <w:rPr>
          <w:rFonts w:hint="eastAsia"/>
          <w:lang w:eastAsia="zh-CN"/>
        </w:rPr>
        <w:t>本小</w:t>
      </w:r>
      <w:commentRangeStart w:id="36"/>
      <w:r>
        <w:rPr>
          <w:rFonts w:hint="eastAsia"/>
          <w:lang w:eastAsia="zh-CN"/>
        </w:rPr>
        <w:t>结</w:t>
      </w:r>
      <w:commentRangeEnd w:id="36"/>
      <w:r w:rsidR="000060E0">
        <w:rPr>
          <w:rStyle w:val="ad"/>
          <w:rFonts w:ascii="宋体" w:hAnsi="宋体" w:cstheme="minorBidi"/>
        </w:rPr>
        <w:commentReference w:id="36"/>
      </w:r>
      <w:r>
        <w:rPr>
          <w:lang w:eastAsia="zh-CN"/>
        </w:rPr>
        <w:t>研究</w:t>
      </w:r>
      <w:r>
        <w:rPr>
          <w:rFonts w:hint="eastAsia"/>
          <w:lang w:eastAsia="zh-CN"/>
        </w:rPr>
        <w:t>了</w:t>
      </w:r>
      <w:r>
        <w:rPr>
          <w:lang w:eastAsia="zh-CN"/>
        </w:rPr>
        <w:t>如何将待检测人像图片的关键位置颜色与样例颜色</w:t>
      </w:r>
      <w:r>
        <w:rPr>
          <w:rFonts w:hint="eastAsia"/>
          <w:lang w:eastAsia="zh-CN"/>
        </w:rPr>
        <w:t>进行</w:t>
      </w:r>
      <w:r>
        <w:rPr>
          <w:lang w:eastAsia="zh-CN"/>
        </w:rPr>
        <w:t>比较，</w:t>
      </w:r>
      <w:r w:rsidR="00DF212A">
        <w:rPr>
          <w:rFonts w:hint="eastAsia"/>
          <w:lang w:eastAsia="zh-CN"/>
        </w:rPr>
        <w:t>根据</w:t>
      </w:r>
      <w:r w:rsidR="00DF212A">
        <w:rPr>
          <w:lang w:eastAsia="zh-CN"/>
        </w:rPr>
        <w:t>这个色彩的相似度，</w:t>
      </w:r>
      <w:r>
        <w:rPr>
          <w:rFonts w:hint="eastAsia"/>
          <w:lang w:eastAsia="zh-CN"/>
        </w:rPr>
        <w:t>给出</w:t>
      </w:r>
      <w:r>
        <w:rPr>
          <w:lang w:eastAsia="zh-CN"/>
        </w:rPr>
        <w:t>人物所属季节类型的定性及定量结果。</w:t>
      </w:r>
    </w:p>
    <w:p w:rsidR="00F10E8E" w:rsidRDefault="008B0840" w:rsidP="00856EE3">
      <w:pPr>
        <w:rPr>
          <w:lang w:eastAsia="zh-CN"/>
        </w:rPr>
      </w:pPr>
      <w:r>
        <w:rPr>
          <w:lang w:eastAsia="zh-CN"/>
        </w:rPr>
        <w:tab/>
      </w:r>
      <w:r>
        <w:rPr>
          <w:rFonts w:hint="eastAsia"/>
          <w:lang w:eastAsia="zh-CN"/>
        </w:rPr>
        <w:t>如</w:t>
      </w:r>
      <w:r>
        <w:rPr>
          <w:lang w:eastAsia="zh-CN"/>
        </w:rPr>
        <w:t>图</w:t>
      </w:r>
      <w:r>
        <w:rPr>
          <w:lang w:eastAsia="zh-CN"/>
        </w:rPr>
        <w:t>3.12</w:t>
      </w:r>
      <w:r>
        <w:rPr>
          <w:rFonts w:hint="eastAsia"/>
          <w:lang w:eastAsia="zh-CN"/>
        </w:rPr>
        <w:t>所示</w:t>
      </w:r>
      <w:r>
        <w:rPr>
          <w:lang w:eastAsia="zh-CN"/>
        </w:rPr>
        <w:t>，以唇部为例，</w:t>
      </w:r>
      <w:r>
        <w:rPr>
          <w:rFonts w:hint="eastAsia"/>
          <w:lang w:eastAsia="zh-CN"/>
        </w:rPr>
        <w:t>右侧</w:t>
      </w:r>
      <w:r>
        <w:rPr>
          <w:lang w:eastAsia="zh-CN"/>
        </w:rPr>
        <w:t>为待检测人物照片，左侧为</w:t>
      </w:r>
      <w:r>
        <w:rPr>
          <w:rFonts w:hint="eastAsia"/>
          <w:lang w:eastAsia="zh-CN"/>
        </w:rPr>
        <w:t>四种</w:t>
      </w:r>
      <w:r>
        <w:rPr>
          <w:lang w:eastAsia="zh-CN"/>
        </w:rPr>
        <w:t>季节类型的标准唇色，我们将经过</w:t>
      </w:r>
      <w:r>
        <w:rPr>
          <w:rFonts w:hint="eastAsia"/>
          <w:lang w:eastAsia="zh-CN"/>
        </w:rPr>
        <w:t>处理</w:t>
      </w:r>
      <w:r>
        <w:rPr>
          <w:lang w:eastAsia="zh-CN"/>
        </w:rPr>
        <w:t>的待检测人物的唇色与</w:t>
      </w:r>
      <w:r>
        <w:rPr>
          <w:rFonts w:hint="eastAsia"/>
          <w:lang w:eastAsia="zh-CN"/>
        </w:rPr>
        <w:t>标准</w:t>
      </w:r>
      <w:r>
        <w:rPr>
          <w:lang w:eastAsia="zh-CN"/>
        </w:rPr>
        <w:t>唇色的相似度看做待检测</w:t>
      </w:r>
      <w:r>
        <w:rPr>
          <w:rFonts w:hint="eastAsia"/>
          <w:lang w:eastAsia="zh-CN"/>
        </w:rPr>
        <w:t>人物</w:t>
      </w:r>
      <w:r>
        <w:rPr>
          <w:lang w:eastAsia="zh-CN"/>
        </w:rPr>
        <w:t>“</w:t>
      </w:r>
      <w:r>
        <w:rPr>
          <w:lang w:eastAsia="zh-CN"/>
        </w:rPr>
        <w:t>唇色</w:t>
      </w:r>
      <w:r>
        <w:rPr>
          <w:lang w:eastAsia="zh-CN"/>
        </w:rPr>
        <w:t>”</w:t>
      </w:r>
      <w:r>
        <w:rPr>
          <w:lang w:eastAsia="zh-CN"/>
        </w:rPr>
        <w:t>这一指示器</w:t>
      </w:r>
      <w:r>
        <w:rPr>
          <w:rFonts w:hint="eastAsia"/>
          <w:lang w:eastAsia="zh-CN"/>
        </w:rPr>
        <w:t>与</w:t>
      </w:r>
      <w:r>
        <w:rPr>
          <w:lang w:eastAsia="zh-CN"/>
        </w:rPr>
        <w:t>四种季节类型的相似度，</w:t>
      </w:r>
      <w:r>
        <w:rPr>
          <w:rFonts w:hint="eastAsia"/>
          <w:lang w:eastAsia="zh-CN"/>
        </w:rPr>
        <w:t>我们认为</w:t>
      </w:r>
      <w:r>
        <w:rPr>
          <w:lang w:eastAsia="zh-CN"/>
        </w:rPr>
        <w:t>，待检测人物的</w:t>
      </w:r>
      <w:r>
        <w:rPr>
          <w:lang w:eastAsia="zh-CN"/>
        </w:rPr>
        <w:t>“</w:t>
      </w:r>
      <w:r>
        <w:rPr>
          <w:lang w:eastAsia="zh-CN"/>
        </w:rPr>
        <w:t>唇色</w:t>
      </w:r>
      <w:r>
        <w:rPr>
          <w:lang w:eastAsia="zh-CN"/>
        </w:rPr>
        <w:t>”</w:t>
      </w:r>
      <w:r>
        <w:rPr>
          <w:lang w:eastAsia="zh-CN"/>
        </w:rPr>
        <w:t>季节类型即为最高相似度对应的季节类型。在这个示例中，</w:t>
      </w:r>
      <w:r>
        <w:rPr>
          <w:rFonts w:hint="eastAsia"/>
          <w:lang w:eastAsia="zh-CN"/>
        </w:rPr>
        <w:t>根据</w:t>
      </w:r>
      <w:commentRangeStart w:id="37"/>
      <w:r>
        <w:rPr>
          <w:lang w:eastAsia="zh-CN"/>
        </w:rPr>
        <w:t>肉眼观测</w:t>
      </w:r>
      <w:commentRangeEnd w:id="37"/>
      <w:r w:rsidR="000060E0">
        <w:rPr>
          <w:rStyle w:val="ad"/>
          <w:rFonts w:ascii="宋体" w:hAnsi="宋体" w:cstheme="minorBidi"/>
        </w:rPr>
        <w:commentReference w:id="37"/>
      </w:r>
      <w:r>
        <w:rPr>
          <w:lang w:eastAsia="zh-CN"/>
        </w:rPr>
        <w:t>，</w:t>
      </w:r>
      <w:proofErr w:type="gramStart"/>
      <w:r>
        <w:rPr>
          <w:lang w:eastAsia="zh-CN"/>
        </w:rPr>
        <w:t>该待检测</w:t>
      </w:r>
      <w:proofErr w:type="gramEnd"/>
      <w:r>
        <w:rPr>
          <w:lang w:eastAsia="zh-CN"/>
        </w:rPr>
        <w:t>人物的唇色明显</w:t>
      </w:r>
      <w:r>
        <w:rPr>
          <w:rFonts w:hint="eastAsia"/>
          <w:lang w:eastAsia="zh-CN"/>
        </w:rPr>
        <w:t>更</w:t>
      </w:r>
      <w:r>
        <w:rPr>
          <w:lang w:eastAsia="zh-CN"/>
        </w:rPr>
        <w:t>接近我们提供的</w:t>
      </w:r>
      <w:r>
        <w:rPr>
          <w:lang w:eastAsia="zh-CN"/>
        </w:rPr>
        <w:t>“</w:t>
      </w:r>
      <w:r>
        <w:rPr>
          <w:lang w:eastAsia="zh-CN"/>
        </w:rPr>
        <w:t>夏季型</w:t>
      </w:r>
      <w:r>
        <w:rPr>
          <w:lang w:eastAsia="zh-CN"/>
        </w:rPr>
        <w:t>”</w:t>
      </w:r>
      <w:r>
        <w:rPr>
          <w:lang w:eastAsia="zh-CN"/>
        </w:rPr>
        <w:t>的唇色样例。</w:t>
      </w:r>
    </w:p>
    <w:p w:rsidR="008B0840" w:rsidRDefault="008B0840" w:rsidP="00856EE3">
      <w:pPr>
        <w:rPr>
          <w:lang w:eastAsia="zh-CN"/>
        </w:rPr>
      </w:pPr>
    </w:p>
    <w:p w:rsidR="008B0840" w:rsidRDefault="00BD42AC" w:rsidP="00BD42AC">
      <w:pPr>
        <w:jc w:val="center"/>
        <w:rPr>
          <w:lang w:eastAsia="zh-CN"/>
        </w:rPr>
      </w:pPr>
      <w:r>
        <w:rPr>
          <w:rFonts w:hint="eastAsia"/>
          <w:noProof/>
          <w:lang w:eastAsia="zh-CN"/>
        </w:rPr>
        <w:drawing>
          <wp:inline distT="0" distB="0" distL="0" distR="0">
            <wp:extent cx="3298274" cy="2343404"/>
            <wp:effectExtent l="0" t="0" r="3810" b="0"/>
            <wp:docPr id="3" name="Picture 3" descr="../Desktop/lip_avg_bett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p_avg_better_meitu_1.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51554" cy="2381259"/>
                    </a:xfrm>
                    <a:prstGeom prst="rect">
                      <a:avLst/>
                    </a:prstGeom>
                    <a:noFill/>
                    <a:ln>
                      <a:noFill/>
                    </a:ln>
                  </pic:spPr>
                </pic:pic>
              </a:graphicData>
            </a:graphic>
          </wp:inline>
        </w:drawing>
      </w:r>
    </w:p>
    <w:p w:rsidR="00BD42AC" w:rsidRDefault="00BD42AC" w:rsidP="00BD42AC">
      <w:pPr>
        <w:jc w:val="center"/>
        <w:rPr>
          <w:lang w:eastAsia="zh-CN"/>
        </w:rPr>
      </w:pPr>
      <w:r>
        <w:rPr>
          <w:rFonts w:hint="eastAsia"/>
          <w:lang w:eastAsia="zh-CN"/>
        </w:rPr>
        <w:t>图</w:t>
      </w:r>
      <w:r>
        <w:rPr>
          <w:lang w:eastAsia="zh-CN"/>
        </w:rPr>
        <w:t xml:space="preserve">3.12 </w:t>
      </w:r>
      <w:r>
        <w:rPr>
          <w:rFonts w:hint="eastAsia"/>
          <w:lang w:eastAsia="zh-CN"/>
        </w:rPr>
        <w:t>唇部</w:t>
      </w:r>
      <w:r>
        <w:rPr>
          <w:lang w:eastAsia="zh-CN"/>
        </w:rPr>
        <w:t>对比示意图</w:t>
      </w:r>
    </w:p>
    <w:p w:rsidR="00BD42AC" w:rsidRDefault="00BD42AC" w:rsidP="00BD42AC">
      <w:pPr>
        <w:rPr>
          <w:lang w:eastAsia="zh-CN"/>
        </w:rPr>
      </w:pPr>
    </w:p>
    <w:p w:rsidR="00BD42AC" w:rsidRDefault="00BD42AC" w:rsidP="00BD42AC">
      <w:pPr>
        <w:rPr>
          <w:lang w:eastAsia="zh-CN"/>
        </w:rPr>
      </w:pPr>
      <w:r>
        <w:rPr>
          <w:rFonts w:hint="eastAsia"/>
          <w:lang w:eastAsia="zh-CN"/>
        </w:rPr>
        <w:tab/>
      </w:r>
      <w:r>
        <w:rPr>
          <w:rFonts w:hint="eastAsia"/>
          <w:lang w:eastAsia="zh-CN"/>
        </w:rPr>
        <w:t>人物</w:t>
      </w:r>
      <w:r>
        <w:rPr>
          <w:lang w:eastAsia="zh-CN"/>
        </w:rPr>
        <w:t>的</w:t>
      </w:r>
      <w:r>
        <w:rPr>
          <w:lang w:eastAsia="zh-CN"/>
        </w:rPr>
        <w:t>“</w:t>
      </w:r>
      <w:r>
        <w:rPr>
          <w:rFonts w:hint="eastAsia"/>
          <w:lang w:eastAsia="zh-CN"/>
        </w:rPr>
        <w:t>唇色</w:t>
      </w:r>
      <w:r>
        <w:rPr>
          <w:lang w:eastAsia="zh-CN"/>
        </w:rPr>
        <w:t>”</w:t>
      </w:r>
      <w:r>
        <w:rPr>
          <w:lang w:eastAsia="zh-CN"/>
        </w:rPr>
        <w:t>是指</w:t>
      </w:r>
      <w:r>
        <w:rPr>
          <w:rFonts w:hint="eastAsia"/>
          <w:lang w:eastAsia="zh-CN"/>
        </w:rPr>
        <w:t>整个</w:t>
      </w:r>
      <w:r>
        <w:rPr>
          <w:lang w:eastAsia="zh-CN"/>
        </w:rPr>
        <w:t>唇部区域的色彩，</w:t>
      </w:r>
      <w:r>
        <w:rPr>
          <w:rFonts w:hint="eastAsia"/>
          <w:lang w:eastAsia="zh-CN"/>
        </w:rPr>
        <w:t>显然</w:t>
      </w:r>
      <w:r>
        <w:rPr>
          <w:lang w:eastAsia="zh-CN"/>
        </w:rPr>
        <w:t>，</w:t>
      </w:r>
      <w:r>
        <w:rPr>
          <w:rFonts w:hint="eastAsia"/>
          <w:lang w:eastAsia="zh-CN"/>
        </w:rPr>
        <w:t>对于</w:t>
      </w:r>
      <w:r>
        <w:rPr>
          <w:lang w:eastAsia="zh-CN"/>
        </w:rPr>
        <w:t>整个唇部区域，</w:t>
      </w:r>
      <w:r>
        <w:rPr>
          <w:rFonts w:hint="eastAsia"/>
          <w:lang w:eastAsia="zh-CN"/>
        </w:rPr>
        <w:t>“</w:t>
      </w:r>
      <w:r>
        <w:rPr>
          <w:lang w:eastAsia="zh-CN"/>
        </w:rPr>
        <w:t>唇色</w:t>
      </w:r>
      <w:r>
        <w:rPr>
          <w:rFonts w:hint="eastAsia"/>
          <w:lang w:eastAsia="zh-CN"/>
        </w:rPr>
        <w:t>”</w:t>
      </w:r>
      <w:r>
        <w:rPr>
          <w:lang w:eastAsia="zh-CN"/>
        </w:rPr>
        <w:t>不只是一个像素点的颜色，</w:t>
      </w:r>
      <w:r>
        <w:rPr>
          <w:rFonts w:hint="eastAsia"/>
          <w:lang w:eastAsia="zh-CN"/>
        </w:rPr>
        <w:t>也无法用</w:t>
      </w:r>
      <w:r>
        <w:rPr>
          <w:lang w:eastAsia="zh-CN"/>
        </w:rPr>
        <w:t>一个</w:t>
      </w:r>
      <w:r>
        <w:rPr>
          <w:lang w:eastAsia="zh-CN"/>
        </w:rPr>
        <w:t>RGB</w:t>
      </w:r>
      <w:r>
        <w:rPr>
          <w:rFonts w:hint="eastAsia"/>
          <w:lang w:eastAsia="zh-CN"/>
        </w:rPr>
        <w:t>或</w:t>
      </w:r>
      <w:r w:rsidR="007E40F6">
        <w:rPr>
          <w:lang w:eastAsia="zh-CN"/>
        </w:rPr>
        <w:t>HSV</w:t>
      </w:r>
      <w:r>
        <w:rPr>
          <w:lang w:eastAsia="zh-CN"/>
        </w:rPr>
        <w:t>颜色值来衡量整个唇部的颜色</w:t>
      </w:r>
      <w:r w:rsidR="003E4435">
        <w:rPr>
          <w:lang w:eastAsia="zh-CN"/>
        </w:rPr>
        <w:t>。</w:t>
      </w:r>
      <w:r>
        <w:rPr>
          <w:rFonts w:hint="eastAsia"/>
          <w:lang w:eastAsia="zh-CN"/>
        </w:rPr>
        <w:t>于是</w:t>
      </w:r>
      <w:r w:rsidR="00043D29">
        <w:rPr>
          <w:lang w:eastAsia="zh-CN"/>
        </w:rPr>
        <w:t>，</w:t>
      </w:r>
      <w:r w:rsidR="00043D29">
        <w:rPr>
          <w:rFonts w:hint="eastAsia"/>
          <w:lang w:eastAsia="zh-CN"/>
        </w:rPr>
        <w:t>如</w:t>
      </w:r>
      <w:r w:rsidR="00043D29">
        <w:rPr>
          <w:lang w:eastAsia="zh-CN"/>
        </w:rPr>
        <w:t>图</w:t>
      </w:r>
      <w:r w:rsidR="00043D29">
        <w:rPr>
          <w:lang w:eastAsia="zh-CN"/>
        </w:rPr>
        <w:t>3.13</w:t>
      </w:r>
      <w:r w:rsidR="00043D29">
        <w:rPr>
          <w:rFonts w:hint="eastAsia"/>
          <w:lang w:eastAsia="zh-CN"/>
        </w:rPr>
        <w:t>所示</w:t>
      </w:r>
      <w:r w:rsidR="00043D29">
        <w:rPr>
          <w:lang w:eastAsia="zh-CN"/>
        </w:rPr>
        <w:t>，</w:t>
      </w:r>
      <w:r>
        <w:rPr>
          <w:lang w:eastAsia="zh-CN"/>
        </w:rPr>
        <w:t>我们</w:t>
      </w:r>
      <w:proofErr w:type="gramStart"/>
      <w:r>
        <w:rPr>
          <w:rFonts w:hint="eastAsia"/>
          <w:lang w:eastAsia="zh-CN"/>
        </w:rPr>
        <w:t>首先</w:t>
      </w:r>
      <w:r>
        <w:rPr>
          <w:lang w:eastAsia="zh-CN"/>
        </w:rPr>
        <w:t>对样例</w:t>
      </w:r>
      <w:proofErr w:type="gramEnd"/>
      <w:r>
        <w:rPr>
          <w:lang w:eastAsia="zh-CN"/>
        </w:rPr>
        <w:t>和待测</w:t>
      </w:r>
      <w:r>
        <w:rPr>
          <w:rFonts w:hint="eastAsia"/>
          <w:lang w:eastAsia="zh-CN"/>
        </w:rPr>
        <w:t>图片</w:t>
      </w:r>
      <w:r>
        <w:rPr>
          <w:lang w:eastAsia="zh-CN"/>
        </w:rPr>
        <w:t>进行</w:t>
      </w:r>
      <w:commentRangeStart w:id="38"/>
      <w:r>
        <w:rPr>
          <w:rFonts w:hint="eastAsia"/>
          <w:lang w:eastAsia="zh-CN"/>
        </w:rPr>
        <w:t>切片</w:t>
      </w:r>
      <w:commentRangeEnd w:id="38"/>
      <w:r w:rsidR="000060E0">
        <w:rPr>
          <w:rStyle w:val="ad"/>
          <w:rFonts w:ascii="宋体" w:hAnsi="宋体" w:cstheme="minorBidi"/>
        </w:rPr>
        <w:commentReference w:id="38"/>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然后</w:t>
      </w:r>
      <w:r>
        <w:rPr>
          <w:lang w:eastAsia="zh-CN"/>
        </w:rPr>
        <w:t>应用颜色直方图</w:t>
      </w:r>
      <w:r>
        <w:rPr>
          <w:rFonts w:hint="eastAsia"/>
          <w:lang w:eastAsia="zh-CN"/>
        </w:rPr>
        <w:t>来</w:t>
      </w:r>
      <w:r>
        <w:rPr>
          <w:lang w:eastAsia="zh-CN"/>
        </w:rPr>
        <w:t>描述</w:t>
      </w:r>
      <w:r>
        <w:rPr>
          <w:lang w:eastAsia="zh-CN"/>
        </w:rPr>
        <w:t>“</w:t>
      </w:r>
      <w:r>
        <w:rPr>
          <w:lang w:eastAsia="zh-CN"/>
        </w:rPr>
        <w:t>区域</w:t>
      </w:r>
      <w:r>
        <w:rPr>
          <w:lang w:eastAsia="zh-CN"/>
        </w:rPr>
        <w:t>”</w:t>
      </w:r>
      <w:r>
        <w:rPr>
          <w:lang w:eastAsia="zh-CN"/>
        </w:rPr>
        <w:t>的色彩。</w:t>
      </w:r>
    </w:p>
    <w:p w:rsidR="00043D29" w:rsidRDefault="007B5FA3" w:rsidP="007B5FA3">
      <w:pPr>
        <w:jc w:val="center"/>
        <w:rPr>
          <w:lang w:eastAsia="zh-CN"/>
        </w:rPr>
      </w:pPr>
      <w:r>
        <w:rPr>
          <w:rFonts w:hint="eastAsia"/>
          <w:noProof/>
          <w:lang w:eastAsia="zh-CN"/>
        </w:rPr>
        <w:lastRenderedPageBreak/>
        <w:drawing>
          <wp:inline distT="0" distB="0" distL="0" distR="0">
            <wp:extent cx="1427607" cy="2589480"/>
            <wp:effectExtent l="0" t="0" r="0" b="1905"/>
            <wp:docPr id="8" name="Picture 8" descr="../Desktop/lip_tem_summ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ip_tem_summer_meitu_1.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55028" cy="2639217"/>
                    </a:xfrm>
                    <a:prstGeom prst="rect">
                      <a:avLst/>
                    </a:prstGeom>
                    <a:noFill/>
                    <a:ln>
                      <a:noFill/>
                    </a:ln>
                  </pic:spPr>
                </pic:pic>
              </a:graphicData>
            </a:graphic>
          </wp:inline>
        </w:drawing>
      </w:r>
    </w:p>
    <w:p w:rsidR="00F10E8E" w:rsidRDefault="00043D29" w:rsidP="00043D29">
      <w:pPr>
        <w:jc w:val="center"/>
        <w:rPr>
          <w:lang w:eastAsia="zh-CN"/>
        </w:rPr>
      </w:pPr>
      <w:r>
        <w:rPr>
          <w:lang w:eastAsia="zh-CN"/>
        </w:rPr>
        <w:t>图</w:t>
      </w:r>
      <w:r>
        <w:rPr>
          <w:lang w:eastAsia="zh-CN"/>
        </w:rPr>
        <w:t xml:space="preserve">3.13 </w:t>
      </w:r>
      <w:commentRangeStart w:id="39"/>
      <w:r>
        <w:rPr>
          <w:lang w:eastAsia="zh-CN"/>
        </w:rPr>
        <w:t>待测图片与样例的切片结果</w:t>
      </w:r>
      <w:commentRangeEnd w:id="39"/>
      <w:r w:rsidR="000060E0">
        <w:rPr>
          <w:rStyle w:val="ad"/>
          <w:rFonts w:ascii="宋体" w:hAnsi="宋体" w:cstheme="minorBidi"/>
        </w:rPr>
        <w:commentReference w:id="39"/>
      </w:r>
    </w:p>
    <w:p w:rsidR="007B5FA3" w:rsidRDefault="007B5FA3" w:rsidP="00043D29">
      <w:pPr>
        <w:jc w:val="center"/>
        <w:rPr>
          <w:lang w:eastAsia="zh-CN"/>
        </w:rPr>
      </w:pPr>
    </w:p>
    <w:p w:rsidR="007B5FA3" w:rsidRDefault="007B5FA3" w:rsidP="00043D29">
      <w:pPr>
        <w:jc w:val="center"/>
        <w:rPr>
          <w:lang w:eastAsia="zh-CN"/>
        </w:rPr>
      </w:pPr>
    </w:p>
    <w:p w:rsidR="00856EE3" w:rsidRPr="003E19BB" w:rsidRDefault="00856EE3" w:rsidP="003E19BB">
      <w:pPr>
        <w:pStyle w:val="3"/>
        <w:rPr>
          <w:lang w:eastAsia="zh-CN"/>
        </w:rPr>
      </w:pPr>
      <w:r w:rsidRPr="003E19BB">
        <w:rPr>
          <w:lang w:eastAsia="zh-CN"/>
        </w:rPr>
        <w:t xml:space="preserve">3.4.1 </w:t>
      </w:r>
      <w:r w:rsidR="002B0E43" w:rsidRPr="003E19BB">
        <w:rPr>
          <w:lang w:eastAsia="zh-CN"/>
        </w:rPr>
        <w:t>基于</w:t>
      </w:r>
      <w:r w:rsidR="002B0E43" w:rsidRPr="003E19BB">
        <w:rPr>
          <w:rFonts w:ascii="SimSun" w:eastAsia="SimSun" w:hAnsi="SimSun" w:cs="SimSun"/>
          <w:lang w:eastAsia="zh-CN"/>
        </w:rPr>
        <w:t>颜</w:t>
      </w:r>
      <w:r w:rsidR="002B0E43" w:rsidRPr="003E19BB">
        <w:rPr>
          <w:lang w:eastAsia="zh-CN"/>
        </w:rPr>
        <w:t>色直方</w:t>
      </w:r>
      <w:r w:rsidR="002B0E43" w:rsidRPr="003E19BB">
        <w:rPr>
          <w:rFonts w:ascii="SimSun" w:eastAsia="SimSun" w:hAnsi="SimSun" w:cs="SimSun"/>
          <w:lang w:eastAsia="zh-CN"/>
        </w:rPr>
        <w:t>图</w:t>
      </w:r>
      <w:r w:rsidR="002B0E43" w:rsidRPr="003E19BB">
        <w:rPr>
          <w:lang w:eastAsia="zh-CN"/>
        </w:rPr>
        <w:t>和巴氏</w:t>
      </w:r>
      <w:r w:rsidR="002B0E43" w:rsidRPr="003E19BB">
        <w:rPr>
          <w:rFonts w:hint="eastAsia"/>
          <w:lang w:eastAsia="zh-CN"/>
        </w:rPr>
        <w:t>距离</w:t>
      </w:r>
      <w:r w:rsidRPr="003E19BB">
        <w:rPr>
          <w:lang w:eastAsia="zh-CN"/>
        </w:rPr>
        <w:t>的区域色彩相似度算法</w:t>
      </w:r>
    </w:p>
    <w:p w:rsidR="00B21604" w:rsidRDefault="00B21604" w:rsidP="00B21604">
      <w:pPr>
        <w:rPr>
          <w:lang w:eastAsia="zh-CN"/>
        </w:rPr>
      </w:pPr>
    </w:p>
    <w:p w:rsidR="00B9749D" w:rsidRPr="00B9749D" w:rsidRDefault="00B9749D" w:rsidP="00B9749D">
      <w:pPr>
        <w:ind w:firstLine="720"/>
        <w:rPr>
          <w:lang w:eastAsia="zh-CN"/>
        </w:rPr>
      </w:pPr>
      <w:r>
        <w:rPr>
          <w:lang w:eastAsia="zh-CN"/>
        </w:rPr>
        <w:t>由于待比较的图片和样例均不是只有一种颜色，</w:t>
      </w:r>
      <w:r>
        <w:rPr>
          <w:rFonts w:hint="eastAsia"/>
          <w:lang w:eastAsia="zh-CN"/>
        </w:rPr>
        <w:t>如何</w:t>
      </w:r>
      <w:r>
        <w:rPr>
          <w:lang w:eastAsia="zh-CN"/>
        </w:rPr>
        <w:t>比较两张图片的颜色相似度成为了一个问题。</w:t>
      </w:r>
      <w:r>
        <w:rPr>
          <w:rFonts w:hint="eastAsia"/>
          <w:lang w:eastAsia="zh-CN"/>
        </w:rPr>
        <w:t>根据</w:t>
      </w:r>
      <w:r>
        <w:rPr>
          <w:lang w:eastAsia="zh-CN"/>
        </w:rPr>
        <w:t>阅读相关文献资料，</w:t>
      </w:r>
      <w:r>
        <w:rPr>
          <w:rFonts w:hint="eastAsia"/>
          <w:lang w:eastAsia="zh-CN"/>
        </w:rPr>
        <w:t>我们</w:t>
      </w:r>
      <w:r>
        <w:rPr>
          <w:lang w:eastAsia="zh-CN"/>
        </w:rPr>
        <w:t>从现有</w:t>
      </w:r>
      <w:r>
        <w:rPr>
          <w:rFonts w:hint="eastAsia"/>
          <w:lang w:eastAsia="zh-CN"/>
        </w:rPr>
        <w:t>的</w:t>
      </w:r>
      <w:r>
        <w:rPr>
          <w:lang w:eastAsia="zh-CN"/>
        </w:rPr>
        <w:t>基于图像相似度的图片检索算法</w:t>
      </w:r>
      <w:r w:rsidR="005844A4" w:rsidRPr="005844A4">
        <w:rPr>
          <w:vertAlign w:val="superscript"/>
          <w:lang w:eastAsia="zh-CN"/>
        </w:rPr>
        <w:t>[11</w:t>
      </w:r>
      <w:r w:rsidR="0083714F" w:rsidRPr="005844A4">
        <w:rPr>
          <w:vertAlign w:val="superscript"/>
          <w:lang w:eastAsia="zh-CN"/>
        </w:rPr>
        <w:t>]</w:t>
      </w:r>
      <w:r>
        <w:rPr>
          <w:lang w:eastAsia="zh-CN"/>
        </w:rPr>
        <w:t>中获得了启发。图像直方图由于计算代价</w:t>
      </w:r>
      <w:r w:rsidRPr="00B9749D">
        <w:rPr>
          <w:lang w:eastAsia="zh-CN"/>
        </w:rPr>
        <w:t>小</w:t>
      </w:r>
      <w:r w:rsidRPr="00B9749D">
        <w:rPr>
          <w:lang w:eastAsia="zh-CN"/>
        </w:rPr>
        <w:t>,</w:t>
      </w:r>
      <w:r>
        <w:rPr>
          <w:lang w:eastAsia="zh-CN"/>
        </w:rPr>
        <w:t>而</w:t>
      </w:r>
      <w:r w:rsidRPr="00B9749D">
        <w:rPr>
          <w:lang w:eastAsia="zh-CN"/>
        </w:rPr>
        <w:t>且具有图像平移、</w:t>
      </w:r>
      <w:r>
        <w:rPr>
          <w:lang w:eastAsia="zh-CN"/>
        </w:rPr>
        <w:t>缩放、旋转不变性等</w:t>
      </w:r>
      <w:r w:rsidRPr="00B9749D">
        <w:rPr>
          <w:lang w:eastAsia="zh-CN"/>
        </w:rPr>
        <w:t>优点</w:t>
      </w:r>
      <w:r w:rsidRPr="00B9749D">
        <w:rPr>
          <w:lang w:eastAsia="zh-CN"/>
        </w:rPr>
        <w:t>,</w:t>
      </w:r>
      <w:r>
        <w:rPr>
          <w:lang w:eastAsia="zh-CN"/>
        </w:rPr>
        <w:t>被广泛应用于图像处理</w:t>
      </w:r>
      <w:r w:rsidRPr="00B9749D">
        <w:rPr>
          <w:lang w:eastAsia="zh-CN"/>
        </w:rPr>
        <w:t>各个领域</w:t>
      </w:r>
      <w:r w:rsidRPr="00B9749D">
        <w:rPr>
          <w:lang w:eastAsia="zh-CN"/>
        </w:rPr>
        <w:t>,</w:t>
      </w:r>
      <w:r>
        <w:rPr>
          <w:lang w:eastAsia="zh-CN"/>
        </w:rPr>
        <w:t>特别是灰度图像阂值</w:t>
      </w:r>
      <w:r>
        <w:rPr>
          <w:rFonts w:hint="eastAsia"/>
          <w:lang w:eastAsia="zh-CN"/>
        </w:rPr>
        <w:t>分</w:t>
      </w:r>
      <w:r w:rsidRPr="00B9749D">
        <w:rPr>
          <w:lang w:eastAsia="zh-CN"/>
        </w:rPr>
        <w:t>割、基于颜色的图像检索以及图像分类。</w:t>
      </w:r>
      <w:r>
        <w:rPr>
          <w:lang w:eastAsia="zh-CN"/>
        </w:rPr>
        <w:t>我们可以通过绘制图像的颜色直方图</w:t>
      </w:r>
      <w:r w:rsidR="00221F70">
        <w:rPr>
          <w:lang w:eastAsia="zh-CN"/>
        </w:rPr>
        <w:t>来获得图片的颜色分布信息，</w:t>
      </w:r>
      <w:r w:rsidR="00221F70">
        <w:rPr>
          <w:rFonts w:hint="eastAsia"/>
          <w:lang w:eastAsia="zh-CN"/>
        </w:rPr>
        <w:t>通过</w:t>
      </w:r>
      <w:r w:rsidR="00221F70">
        <w:rPr>
          <w:lang w:eastAsia="zh-CN"/>
        </w:rPr>
        <w:t>比较直方图的相似度来确定图片的颜色相似度。</w:t>
      </w:r>
    </w:p>
    <w:p w:rsidR="00B9749D" w:rsidRDefault="00B9749D" w:rsidP="00D42096">
      <w:pPr>
        <w:ind w:firstLine="720"/>
        <w:rPr>
          <w:lang w:eastAsia="zh-CN"/>
        </w:rPr>
      </w:pPr>
    </w:p>
    <w:p w:rsidR="00D42096" w:rsidRDefault="00BE49CC" w:rsidP="00D42096">
      <w:pPr>
        <w:ind w:firstLine="720"/>
        <w:rPr>
          <w:lang w:eastAsia="zh-CN"/>
        </w:rPr>
      </w:pPr>
      <w:commentRangeStart w:id="40"/>
      <w:r>
        <w:rPr>
          <w:lang w:eastAsia="zh-CN"/>
        </w:rPr>
        <w:t>颜色直方图是在</w:t>
      </w:r>
      <w:r>
        <w:rPr>
          <w:rFonts w:hint="eastAsia"/>
          <w:lang w:eastAsia="zh-CN"/>
        </w:rPr>
        <w:t>很多</w:t>
      </w:r>
      <w:r w:rsidR="00B21604" w:rsidRPr="00B21604">
        <w:rPr>
          <w:lang w:eastAsia="zh-CN"/>
        </w:rPr>
        <w:t>图像检索系统中</w:t>
      </w:r>
      <w:r>
        <w:rPr>
          <w:lang w:eastAsia="zh-CN"/>
        </w:rPr>
        <w:t>都</w:t>
      </w:r>
      <w:r w:rsidR="00B21604" w:rsidRPr="00B21604">
        <w:rPr>
          <w:lang w:eastAsia="zh-CN"/>
        </w:rPr>
        <w:t>被广泛采用的颜色特征。它所描述的是不同色彩在整幅图像中所占的比例，而并不关心每种色彩所处的</w:t>
      </w:r>
      <w:r w:rsidR="004179C9">
        <w:rPr>
          <w:rFonts w:hint="eastAsia"/>
          <w:lang w:eastAsia="zh-CN"/>
        </w:rPr>
        <w:t>空间位置</w:t>
      </w:r>
      <w:r w:rsidR="004179C9">
        <w:rPr>
          <w:lang w:eastAsia="zh-CN"/>
        </w:rPr>
        <w:t>。颜色直方图</w:t>
      </w:r>
      <w:r w:rsidR="004179C9">
        <w:rPr>
          <w:rFonts w:hint="eastAsia"/>
          <w:lang w:eastAsia="zh-CN"/>
        </w:rPr>
        <w:t>横坐标</w:t>
      </w:r>
      <w:r w:rsidR="00D42096">
        <w:rPr>
          <w:lang w:eastAsia="zh-CN"/>
        </w:rPr>
        <w:t>为不同颜色值，</w:t>
      </w:r>
      <w:r w:rsidR="00D42096">
        <w:rPr>
          <w:rFonts w:hint="eastAsia"/>
          <w:lang w:eastAsia="zh-CN"/>
        </w:rPr>
        <w:t>纵坐标</w:t>
      </w:r>
      <w:r w:rsidR="00D42096">
        <w:rPr>
          <w:lang w:eastAsia="zh-CN"/>
        </w:rPr>
        <w:t>为该颜色值对应的像素点个数。</w:t>
      </w:r>
      <w:commentRangeEnd w:id="40"/>
      <w:r w:rsidR="000060E0">
        <w:rPr>
          <w:rStyle w:val="ad"/>
          <w:rFonts w:ascii="宋体" w:hAnsi="宋体" w:cstheme="minorBidi"/>
        </w:rPr>
        <w:commentReference w:id="40"/>
      </w:r>
    </w:p>
    <w:p w:rsidR="00D42096" w:rsidRDefault="00D42096" w:rsidP="00D42096">
      <w:pPr>
        <w:ind w:firstLine="720"/>
        <w:rPr>
          <w:lang w:eastAsia="zh-CN"/>
        </w:rPr>
      </w:pPr>
      <w:r>
        <w:rPr>
          <w:rFonts w:hint="eastAsia"/>
          <w:lang w:eastAsia="zh-CN"/>
        </w:rPr>
        <w:t>本文中</w:t>
      </w:r>
      <w:r>
        <w:rPr>
          <w:lang w:eastAsia="zh-CN"/>
        </w:rPr>
        <w:t>图片使用的是</w:t>
      </w:r>
      <w:r>
        <w:rPr>
          <w:lang w:eastAsia="zh-CN"/>
        </w:rPr>
        <w:t>RGB</w:t>
      </w:r>
      <w:r>
        <w:rPr>
          <w:rFonts w:hint="eastAsia"/>
          <w:lang w:eastAsia="zh-CN"/>
        </w:rPr>
        <w:t>颜色空间</w:t>
      </w:r>
      <w:r>
        <w:rPr>
          <w:lang w:eastAsia="zh-CN"/>
        </w:rPr>
        <w:t>，</w:t>
      </w:r>
      <w:r>
        <w:rPr>
          <w:rFonts w:hint="eastAsia"/>
          <w:lang w:eastAsia="zh-CN"/>
        </w:rPr>
        <w:t>因此</w:t>
      </w:r>
      <w:r>
        <w:rPr>
          <w:lang w:eastAsia="zh-CN"/>
        </w:rPr>
        <w:t>每幅图像都有</w:t>
      </w:r>
      <w:r>
        <w:rPr>
          <w:lang w:eastAsia="zh-CN"/>
        </w:rPr>
        <w:t>R</w:t>
      </w:r>
      <w:r>
        <w:rPr>
          <w:lang w:eastAsia="zh-CN"/>
        </w:rPr>
        <w:t>、</w:t>
      </w:r>
      <w:r>
        <w:rPr>
          <w:lang w:eastAsia="zh-CN"/>
        </w:rPr>
        <w:t>G</w:t>
      </w:r>
      <w:r>
        <w:rPr>
          <w:lang w:eastAsia="zh-CN"/>
        </w:rPr>
        <w:t>、</w:t>
      </w:r>
      <w:r>
        <w:rPr>
          <w:lang w:eastAsia="zh-CN"/>
        </w:rPr>
        <w:t>B</w:t>
      </w:r>
      <w:r>
        <w:rPr>
          <w:rFonts w:hint="eastAsia"/>
          <w:lang w:eastAsia="zh-CN"/>
        </w:rPr>
        <w:t>三个通道</w:t>
      </w:r>
      <w:r>
        <w:rPr>
          <w:lang w:eastAsia="zh-CN"/>
        </w:rPr>
        <w:t>的三张颜色直方图</w:t>
      </w:r>
      <w:r w:rsidR="004179C9">
        <w:rPr>
          <w:lang w:eastAsia="zh-CN"/>
        </w:rPr>
        <w:t>，</w:t>
      </w:r>
      <w:r>
        <w:rPr>
          <w:lang w:eastAsia="zh-CN"/>
        </w:rPr>
        <w:t>横坐标范围均为</w:t>
      </w:r>
      <w:r>
        <w:rPr>
          <w:lang w:eastAsia="zh-CN"/>
        </w:rPr>
        <w:t>0~255</w:t>
      </w:r>
      <w:r>
        <w:rPr>
          <w:lang w:eastAsia="zh-CN"/>
        </w:rPr>
        <w:t>。</w:t>
      </w:r>
      <w:r>
        <w:rPr>
          <w:rFonts w:hint="eastAsia"/>
          <w:lang w:eastAsia="zh-CN"/>
        </w:rPr>
        <w:t>由于</w:t>
      </w:r>
      <w:r>
        <w:rPr>
          <w:lang w:eastAsia="zh-CN"/>
        </w:rPr>
        <w:t>需要在三个通道上综合考虑，</w:t>
      </w:r>
      <w:r>
        <w:rPr>
          <w:rFonts w:hint="eastAsia"/>
          <w:lang w:eastAsia="zh-CN"/>
        </w:rPr>
        <w:t>按照</w:t>
      </w:r>
      <w:r>
        <w:rPr>
          <w:lang w:eastAsia="zh-CN"/>
        </w:rPr>
        <w:t>惯例本文将</w:t>
      </w:r>
      <w:r>
        <w:rPr>
          <w:rFonts w:hint="eastAsia"/>
          <w:lang w:eastAsia="zh-CN"/>
        </w:rPr>
        <w:t>所有图像</w:t>
      </w:r>
      <w:r>
        <w:rPr>
          <w:lang w:eastAsia="zh-CN"/>
        </w:rPr>
        <w:t>先做灰度处理，</w:t>
      </w:r>
      <w:r>
        <w:rPr>
          <w:rFonts w:hint="eastAsia"/>
          <w:lang w:eastAsia="zh-CN"/>
        </w:rPr>
        <w:t>即</w:t>
      </w:r>
      <w:r w:rsidRPr="00D42096">
        <w:rPr>
          <w:lang w:eastAsia="zh-CN"/>
        </w:rPr>
        <w:t>用</w:t>
      </w:r>
      <w:r>
        <w:rPr>
          <w:lang w:eastAsia="zh-CN"/>
        </w:rPr>
        <w:t>0~255</w:t>
      </w:r>
      <w:r w:rsidRPr="00D42096">
        <w:rPr>
          <w:lang w:eastAsia="zh-CN"/>
        </w:rPr>
        <w:t>不同的</w:t>
      </w:r>
      <w:commentRangeStart w:id="41"/>
      <w:r w:rsidRPr="00D42096">
        <w:rPr>
          <w:lang w:eastAsia="zh-CN"/>
        </w:rPr>
        <w:t>灰度色阶</w:t>
      </w:r>
      <w:commentRangeEnd w:id="41"/>
      <w:r w:rsidR="000060E0">
        <w:rPr>
          <w:rStyle w:val="ad"/>
          <w:rFonts w:ascii="宋体" w:hAnsi="宋体" w:cstheme="minorBidi"/>
        </w:rPr>
        <w:commentReference w:id="41"/>
      </w:r>
      <w:r w:rsidRPr="00D42096">
        <w:rPr>
          <w:lang w:eastAsia="zh-CN"/>
        </w:rPr>
        <w:t>来表示</w:t>
      </w:r>
      <w:r w:rsidRPr="00D42096">
        <w:rPr>
          <w:lang w:eastAsia="zh-CN"/>
        </w:rPr>
        <w:t xml:space="preserve">“ </w:t>
      </w:r>
      <w:r w:rsidRPr="00D42096">
        <w:rPr>
          <w:lang w:eastAsia="zh-CN"/>
        </w:rPr>
        <w:t>红，绿，蓝</w:t>
      </w:r>
      <w:r w:rsidRPr="00D42096">
        <w:rPr>
          <w:lang w:eastAsia="zh-CN"/>
        </w:rPr>
        <w:t>”</w:t>
      </w:r>
      <w:r w:rsidRPr="00D42096">
        <w:rPr>
          <w:lang w:eastAsia="zh-CN"/>
        </w:rPr>
        <w:t>在图像中的比重。通道中的纯白，代表了该色光在此处为最高亮度，亮度级别是</w:t>
      </w:r>
      <w:r w:rsidRPr="00D42096">
        <w:rPr>
          <w:lang w:eastAsia="zh-CN"/>
        </w:rPr>
        <w:t>255</w:t>
      </w:r>
      <w:r>
        <w:rPr>
          <w:lang w:eastAsia="zh-CN"/>
        </w:rPr>
        <w:t>。</w:t>
      </w:r>
      <w:r>
        <w:rPr>
          <w:rFonts w:hint="eastAsia"/>
          <w:lang w:eastAsia="zh-CN"/>
        </w:rPr>
        <w:t>灰度化</w:t>
      </w:r>
      <w:r>
        <w:rPr>
          <w:lang w:eastAsia="zh-CN"/>
        </w:rPr>
        <w:t>其实就是</w:t>
      </w:r>
      <w:r>
        <w:rPr>
          <w:rFonts w:hint="eastAsia"/>
          <w:lang w:eastAsia="zh-CN"/>
        </w:rPr>
        <w:t>给</w:t>
      </w:r>
      <w:r>
        <w:rPr>
          <w:lang w:eastAsia="zh-CN"/>
        </w:rPr>
        <w:t>在三维</w:t>
      </w:r>
      <w:r>
        <w:rPr>
          <w:lang w:eastAsia="zh-CN"/>
        </w:rPr>
        <w:t>RGB</w:t>
      </w:r>
      <w:r>
        <w:rPr>
          <w:rFonts w:hint="eastAsia"/>
          <w:lang w:eastAsia="zh-CN"/>
        </w:rPr>
        <w:t>空间</w:t>
      </w:r>
      <w:r>
        <w:rPr>
          <w:lang w:eastAsia="zh-CN"/>
        </w:rPr>
        <w:t>中的颜色</w:t>
      </w:r>
      <w:r>
        <w:rPr>
          <w:rFonts w:hint="eastAsia"/>
          <w:lang w:eastAsia="zh-CN"/>
        </w:rPr>
        <w:t>向量</w:t>
      </w:r>
      <w:r>
        <w:rPr>
          <w:lang w:eastAsia="zh-CN"/>
        </w:rPr>
        <w:t>进行一维映射，</w:t>
      </w:r>
      <w:r w:rsidR="00F804B4">
        <w:rPr>
          <w:lang w:eastAsia="zh-CN"/>
        </w:rPr>
        <w:t>本文采用了</w:t>
      </w:r>
      <w:r w:rsidR="00F804B4">
        <w:rPr>
          <w:lang w:eastAsia="zh-CN"/>
        </w:rPr>
        <w:t>RGB</w:t>
      </w:r>
      <w:r w:rsidR="00F804B4">
        <w:rPr>
          <w:rFonts w:hint="eastAsia"/>
          <w:lang w:eastAsia="zh-CN"/>
        </w:rPr>
        <w:t>转</w:t>
      </w:r>
      <w:r w:rsidR="00F804B4">
        <w:rPr>
          <w:lang w:eastAsia="zh-CN"/>
        </w:rPr>
        <w:t>灰度的著名心理学公式：</w:t>
      </w:r>
    </w:p>
    <w:p w:rsidR="00F804B4" w:rsidRDefault="00F804B4" w:rsidP="00F804B4">
      <w:pPr>
        <w:ind w:firstLine="720"/>
        <w:jc w:val="center"/>
        <w:rPr>
          <w:lang w:eastAsia="zh-CN"/>
        </w:rPr>
      </w:pPr>
      <w:r w:rsidRPr="00F804B4">
        <w:rPr>
          <w:lang w:eastAsia="zh-CN"/>
        </w:rPr>
        <w:t>Gray = R*0.299 + G*0.587 + B*0.114</w:t>
      </w:r>
    </w:p>
    <w:p w:rsidR="00F804B4" w:rsidRDefault="00F804B4" w:rsidP="00F804B4">
      <w:pPr>
        <w:rPr>
          <w:lang w:eastAsia="zh-CN"/>
        </w:rPr>
      </w:pPr>
      <w:r>
        <w:rPr>
          <w:lang w:eastAsia="zh-CN"/>
        </w:rPr>
        <w:t>来进行灰度转换。</w:t>
      </w:r>
    </w:p>
    <w:p w:rsidR="00F804B4" w:rsidRDefault="00F804B4" w:rsidP="00F804B4">
      <w:pPr>
        <w:rPr>
          <w:lang w:eastAsia="zh-CN"/>
        </w:rPr>
      </w:pPr>
      <w:r>
        <w:rPr>
          <w:rFonts w:hint="eastAsia"/>
          <w:lang w:eastAsia="zh-CN"/>
        </w:rPr>
        <w:tab/>
      </w:r>
      <w:r>
        <w:rPr>
          <w:rFonts w:hint="eastAsia"/>
          <w:lang w:eastAsia="zh-CN"/>
        </w:rPr>
        <w:t>首先</w:t>
      </w:r>
      <w:r>
        <w:rPr>
          <w:lang w:eastAsia="zh-CN"/>
        </w:rPr>
        <w:t>将四个标准样例和待测图片</w:t>
      </w:r>
      <w:r>
        <w:rPr>
          <w:rFonts w:hint="eastAsia"/>
          <w:lang w:eastAsia="zh-CN"/>
        </w:rPr>
        <w:t>进行规则化</w:t>
      </w:r>
      <w:r>
        <w:rPr>
          <w:lang w:eastAsia="zh-CN"/>
        </w:rPr>
        <w:t>处理，</w:t>
      </w:r>
      <w:r>
        <w:rPr>
          <w:rFonts w:hint="eastAsia"/>
          <w:lang w:eastAsia="zh-CN"/>
        </w:rPr>
        <w:t>均</w:t>
      </w:r>
      <w:r>
        <w:rPr>
          <w:lang w:eastAsia="zh-CN"/>
        </w:rPr>
        <w:t>调整为</w:t>
      </w:r>
      <w:r>
        <w:rPr>
          <w:lang w:eastAsia="zh-CN"/>
        </w:rPr>
        <w:t>50*50</w:t>
      </w:r>
      <w:commentRangeStart w:id="42"/>
      <w:r>
        <w:rPr>
          <w:rFonts w:hint="eastAsia"/>
          <w:lang w:eastAsia="zh-CN"/>
        </w:rPr>
        <w:t>大小</w:t>
      </w:r>
      <w:commentRangeEnd w:id="42"/>
      <w:r w:rsidR="00717192">
        <w:rPr>
          <w:rStyle w:val="ad"/>
          <w:rFonts w:ascii="宋体" w:hAnsi="宋体" w:cstheme="minorBidi"/>
        </w:rPr>
        <w:commentReference w:id="42"/>
      </w:r>
      <w:r>
        <w:rPr>
          <w:lang w:eastAsia="zh-CN"/>
        </w:rPr>
        <w:t>，</w:t>
      </w:r>
      <w:r>
        <w:rPr>
          <w:rFonts w:hint="eastAsia"/>
          <w:lang w:eastAsia="zh-CN"/>
        </w:rPr>
        <w:t>整幅</w:t>
      </w:r>
      <w:r>
        <w:rPr>
          <w:lang w:eastAsia="zh-CN"/>
        </w:rPr>
        <w:t>图像共</w:t>
      </w:r>
      <w:r>
        <w:rPr>
          <w:lang w:eastAsia="zh-CN"/>
        </w:rPr>
        <w:t>2500</w:t>
      </w:r>
      <w:r>
        <w:rPr>
          <w:rFonts w:hint="eastAsia"/>
          <w:lang w:eastAsia="zh-CN"/>
        </w:rPr>
        <w:t>个</w:t>
      </w:r>
      <w:r>
        <w:rPr>
          <w:lang w:eastAsia="zh-CN"/>
        </w:rPr>
        <w:t>像素点，其次对每个像素点进行灰度处理，</w:t>
      </w:r>
      <w:r>
        <w:rPr>
          <w:rFonts w:hint="eastAsia"/>
          <w:lang w:eastAsia="zh-CN"/>
        </w:rPr>
        <w:t>使</w:t>
      </w:r>
      <w:r>
        <w:rPr>
          <w:lang w:eastAsia="zh-CN"/>
        </w:rPr>
        <w:t>每个像素点都具有一个灰度值，这个值在</w:t>
      </w:r>
      <w:r>
        <w:rPr>
          <w:lang w:eastAsia="zh-CN"/>
        </w:rPr>
        <w:t>0-255</w:t>
      </w:r>
      <w:r>
        <w:rPr>
          <w:rFonts w:hint="eastAsia"/>
          <w:lang w:eastAsia="zh-CN"/>
        </w:rPr>
        <w:t>之间</w:t>
      </w:r>
      <w:r>
        <w:rPr>
          <w:lang w:eastAsia="zh-CN"/>
        </w:rPr>
        <w:t>，</w:t>
      </w:r>
      <w:r>
        <w:rPr>
          <w:rFonts w:hint="eastAsia"/>
          <w:lang w:eastAsia="zh-CN"/>
        </w:rPr>
        <w:t>代表纯黑</w:t>
      </w:r>
      <w:r>
        <w:rPr>
          <w:lang w:eastAsia="zh-CN"/>
        </w:rPr>
        <w:t>（最暗）到纯白（最亮）的不同灰度色阶。</w:t>
      </w:r>
    </w:p>
    <w:p w:rsidR="00D70D4C" w:rsidRPr="00F804B4" w:rsidRDefault="00D70D4C" w:rsidP="00F804B4">
      <w:pPr>
        <w:rPr>
          <w:lang w:eastAsia="zh-CN"/>
        </w:rPr>
      </w:pPr>
      <w:r>
        <w:rPr>
          <w:rFonts w:hint="eastAsia"/>
          <w:lang w:eastAsia="zh-CN"/>
        </w:rPr>
        <w:tab/>
      </w:r>
      <w:r>
        <w:rPr>
          <w:rFonts w:hint="eastAsia"/>
          <w:lang w:eastAsia="zh-CN"/>
        </w:rPr>
        <w:t>其次</w:t>
      </w:r>
      <w:r>
        <w:rPr>
          <w:lang w:eastAsia="zh-CN"/>
        </w:rPr>
        <w:t>通过</w:t>
      </w:r>
      <w:r>
        <w:rPr>
          <w:rFonts w:hint="eastAsia"/>
          <w:lang w:eastAsia="zh-CN"/>
        </w:rPr>
        <w:t>Python</w:t>
      </w:r>
      <w:r>
        <w:rPr>
          <w:lang w:eastAsia="zh-CN"/>
        </w:rPr>
        <w:t xml:space="preserve"> PIL</w:t>
      </w:r>
      <w:r>
        <w:rPr>
          <w:rFonts w:hint="eastAsia"/>
          <w:lang w:eastAsia="zh-CN"/>
        </w:rPr>
        <w:t>库</w:t>
      </w:r>
      <w:r>
        <w:rPr>
          <w:lang w:eastAsia="zh-CN"/>
        </w:rPr>
        <w:t>中的相关方法获取图像的</w:t>
      </w:r>
      <w:r>
        <w:rPr>
          <w:rFonts w:hint="eastAsia"/>
          <w:lang w:eastAsia="zh-CN"/>
        </w:rPr>
        <w:t>颜色</w:t>
      </w:r>
      <w:r>
        <w:rPr>
          <w:lang w:eastAsia="zh-CN"/>
        </w:rPr>
        <w:t>直方图，</w:t>
      </w:r>
      <w:r>
        <w:rPr>
          <w:rFonts w:hint="eastAsia"/>
          <w:lang w:eastAsia="zh-CN"/>
        </w:rPr>
        <w:t>该</w:t>
      </w:r>
      <w:r>
        <w:rPr>
          <w:lang w:eastAsia="zh-CN"/>
        </w:rPr>
        <w:t>方法返回的是一个数组，</w:t>
      </w:r>
      <w:r>
        <w:rPr>
          <w:rFonts w:hint="eastAsia"/>
          <w:lang w:eastAsia="zh-CN"/>
        </w:rPr>
        <w:t>数组</w:t>
      </w:r>
      <w:r>
        <w:rPr>
          <w:lang w:eastAsia="zh-CN"/>
        </w:rPr>
        <w:t>共有</w:t>
      </w:r>
      <w:r>
        <w:rPr>
          <w:lang w:eastAsia="zh-CN"/>
        </w:rPr>
        <w:t>255</w:t>
      </w:r>
      <w:r>
        <w:rPr>
          <w:rFonts w:hint="eastAsia"/>
          <w:lang w:eastAsia="zh-CN"/>
        </w:rPr>
        <w:t>个</w:t>
      </w:r>
      <w:r>
        <w:rPr>
          <w:lang w:eastAsia="zh-CN"/>
        </w:rPr>
        <w:t>元素，</w:t>
      </w:r>
      <w:r>
        <w:rPr>
          <w:rFonts w:hint="eastAsia"/>
          <w:lang w:eastAsia="zh-CN"/>
        </w:rPr>
        <w:t>每个</w:t>
      </w:r>
      <w:r>
        <w:rPr>
          <w:lang w:eastAsia="zh-CN"/>
        </w:rPr>
        <w:t>元素的</w:t>
      </w:r>
      <w:r>
        <w:rPr>
          <w:rFonts w:hint="eastAsia"/>
          <w:lang w:eastAsia="zh-CN"/>
        </w:rPr>
        <w:t>索引</w:t>
      </w:r>
      <w:r>
        <w:rPr>
          <w:lang w:eastAsia="zh-CN"/>
        </w:rPr>
        <w:t>值即为</w:t>
      </w:r>
      <w:r>
        <w:rPr>
          <w:lang w:eastAsia="zh-CN"/>
        </w:rPr>
        <w:t>0-255</w:t>
      </w:r>
      <w:r>
        <w:rPr>
          <w:rFonts w:hint="eastAsia"/>
          <w:lang w:eastAsia="zh-CN"/>
        </w:rPr>
        <w:t>的</w:t>
      </w:r>
      <w:r>
        <w:rPr>
          <w:lang w:eastAsia="zh-CN"/>
        </w:rPr>
        <w:t>灰度值，</w:t>
      </w:r>
      <w:r>
        <w:rPr>
          <w:rFonts w:hint="eastAsia"/>
          <w:lang w:eastAsia="zh-CN"/>
        </w:rPr>
        <w:t>元素</w:t>
      </w:r>
      <w:r>
        <w:rPr>
          <w:lang w:eastAsia="zh-CN"/>
        </w:rPr>
        <w:t>的值为这张图片中这个灰度值</w:t>
      </w:r>
      <w:r>
        <w:rPr>
          <w:rFonts w:hint="eastAsia"/>
          <w:lang w:eastAsia="zh-CN"/>
        </w:rPr>
        <w:t>的</w:t>
      </w:r>
      <w:r>
        <w:rPr>
          <w:lang w:eastAsia="zh-CN"/>
        </w:rPr>
        <w:t>像素点个数，</w:t>
      </w:r>
      <w:r>
        <w:rPr>
          <w:rFonts w:hint="eastAsia"/>
          <w:lang w:eastAsia="zh-CN"/>
        </w:rPr>
        <w:t>数组</w:t>
      </w:r>
      <w:proofErr w:type="gramStart"/>
      <w:r>
        <w:rPr>
          <w:lang w:eastAsia="zh-CN"/>
        </w:rPr>
        <w:t>样例如</w:t>
      </w:r>
      <w:proofErr w:type="gramEnd"/>
      <w:r>
        <w:rPr>
          <w:lang w:eastAsia="zh-CN"/>
        </w:rPr>
        <w:t>下</w:t>
      </w:r>
      <w:r w:rsidR="003425F8">
        <w:rPr>
          <w:lang w:eastAsia="zh-CN"/>
        </w:rPr>
        <w:t>（</w:t>
      </w:r>
      <w:r w:rsidR="003425F8">
        <w:rPr>
          <w:rFonts w:hint="eastAsia"/>
          <w:lang w:eastAsia="zh-CN"/>
        </w:rPr>
        <w:t>图</w:t>
      </w:r>
      <w:r w:rsidR="003425F8">
        <w:rPr>
          <w:lang w:eastAsia="zh-CN"/>
        </w:rPr>
        <w:t xml:space="preserve">3.13 </w:t>
      </w:r>
      <w:r w:rsidR="003425F8">
        <w:rPr>
          <w:rFonts w:hint="eastAsia"/>
          <w:lang w:eastAsia="zh-CN"/>
        </w:rPr>
        <w:t>春</w:t>
      </w:r>
      <w:commentRangeStart w:id="43"/>
      <w:r w:rsidR="003425F8">
        <w:rPr>
          <w:rFonts w:hint="eastAsia"/>
          <w:lang w:eastAsia="zh-CN"/>
        </w:rPr>
        <w:t>季型</w:t>
      </w:r>
      <w:r w:rsidR="003425F8">
        <w:rPr>
          <w:lang w:eastAsia="zh-CN"/>
        </w:rPr>
        <w:t>）</w:t>
      </w:r>
      <w:r>
        <w:rPr>
          <w:lang w:eastAsia="zh-CN"/>
        </w:rPr>
        <w:t>：</w:t>
      </w:r>
      <w:r w:rsidR="003425F8" w:rsidRPr="003425F8">
        <w:rPr>
          <w:lang w:eastAsia="zh-CN"/>
        </w:rPr>
        <w:t>[0, 0,</w:t>
      </w:r>
      <w:commentRangeEnd w:id="43"/>
      <w:r w:rsidR="00717192">
        <w:rPr>
          <w:rStyle w:val="ad"/>
          <w:rFonts w:ascii="宋体" w:hAnsi="宋体" w:cstheme="minorBidi"/>
        </w:rPr>
        <w:commentReference w:id="43"/>
      </w:r>
      <w:r w:rsidR="003425F8" w:rsidRPr="003425F8">
        <w:rPr>
          <w:lang w:eastAsia="zh-CN"/>
        </w:rPr>
        <w:t xml:space="preserve"> 0, 0, 0, 0, 0, 0, 0, 0, 0, 0, 0, 0, 0, 0, 0, 0, 0, 0, 0, 1, 0, 1, 1</w:t>
      </w:r>
      <w:commentRangeStart w:id="44"/>
      <w:r w:rsidR="003425F8" w:rsidRPr="003425F8">
        <w:rPr>
          <w:lang w:eastAsia="zh-CN"/>
        </w:rPr>
        <w:t xml:space="preserve">,1, 1, 4, 2, 4, 3, 5, 1, 6, 12, 2, 4, 4, 7, 8, 2, 3, 4, 3, 3, 1, 4, 4, 2, 4,9, 1, 5, 11, 14, 7, 7, 8, 9, 12, 13, 9, 12, 13, 14, 15, 14, 14, 18, 11, 19,18, 20, 19, 18, 16, 16, 29, 28, 14, 23, 26, 19, 27, 23, 22, 36, 27, 29, 36,39, 33, 40, 35, 31, 41, 41, </w:t>
      </w:r>
      <w:r w:rsidR="003425F8" w:rsidRPr="003425F8">
        <w:rPr>
          <w:lang w:eastAsia="zh-CN"/>
        </w:rPr>
        <w:lastRenderedPageBreak/>
        <w:t>40, 56, 35, 46, 58, 49, 46, 44, 58, 37, 41, 65,49, 49, 50, 39, 43, 59, 41, 49, 48, 45, 37, 29, 28, 37, 19, 34, 15, 25, 13,23, 19, 6, 10, 14, 9, 3, 3, 7, 2, 3, 4, 2, 7, 3, 4, 2, 2, 4, 5, 5, 2, 2, 2,2, 1, 3, 5, 4, 1, 4, 1, 4, 2, 1, 2, 2, 0, 1, 0, 0, 1, 0, 0, 0, 0, 0, 0, 0, 0, 0, 1, 0, 0, 0, 0, 0, 0, 0, 0, 0, 0, 0, 0, 0, 0, 0, 0, 0, 0, 0, 0, 0, 0, 0, 0, 0, 0, 0, 0, 0, 0, 0, 0, 0, 0, 0, 0, 0, 0, 0, 0, 0, 0, 0, 0, 0, 0, 0, 0,0, 0, 0, 0, 0, 0, 0, 0, 0, 0, 0, 0, 0, 0, 0, 0, 0, 0, 0, 0, 0, 0, 0, 0, 0, 0, 0, 0]</w:t>
      </w:r>
      <w:commentRangeEnd w:id="44"/>
      <w:r w:rsidR="00717192">
        <w:rPr>
          <w:rStyle w:val="ad"/>
          <w:rFonts w:ascii="宋体" w:hAnsi="宋体" w:cstheme="minorBidi"/>
        </w:rPr>
        <w:commentReference w:id="44"/>
      </w:r>
    </w:p>
    <w:p w:rsidR="00BB255E" w:rsidRDefault="003425F8" w:rsidP="00B21604">
      <w:pPr>
        <w:rPr>
          <w:lang w:eastAsia="zh-CN"/>
        </w:rPr>
      </w:pPr>
      <w:r>
        <w:rPr>
          <w:lang w:eastAsia="zh-CN"/>
        </w:rPr>
        <w:tab/>
      </w:r>
      <w:r>
        <w:rPr>
          <w:rFonts w:hint="eastAsia"/>
          <w:lang w:eastAsia="zh-CN"/>
        </w:rPr>
        <w:t>为了</w:t>
      </w:r>
      <w:r>
        <w:rPr>
          <w:lang w:eastAsia="zh-CN"/>
        </w:rPr>
        <w:t>便于计算颜色直方图的</w:t>
      </w:r>
      <w:r>
        <w:rPr>
          <w:rFonts w:hint="eastAsia"/>
          <w:lang w:eastAsia="zh-CN"/>
        </w:rPr>
        <w:t>相似度</w:t>
      </w:r>
      <w:r>
        <w:rPr>
          <w:lang w:eastAsia="zh-CN"/>
        </w:rPr>
        <w:t>，</w:t>
      </w:r>
      <w:r>
        <w:rPr>
          <w:rFonts w:hint="eastAsia"/>
          <w:lang w:eastAsia="zh-CN"/>
        </w:rPr>
        <w:t>我们</w:t>
      </w:r>
      <w:r>
        <w:rPr>
          <w:lang w:eastAsia="zh-CN"/>
        </w:rPr>
        <w:t>将标准颜色直方图进行了</w:t>
      </w:r>
      <w:r>
        <w:rPr>
          <w:rFonts w:hint="eastAsia"/>
          <w:lang w:eastAsia="zh-CN"/>
        </w:rPr>
        <w:t>一些</w:t>
      </w:r>
      <w:r>
        <w:rPr>
          <w:lang w:eastAsia="zh-CN"/>
        </w:rPr>
        <w:t>处理</w:t>
      </w:r>
      <w:r w:rsidR="00BB255E">
        <w:rPr>
          <w:lang w:eastAsia="zh-CN"/>
        </w:rPr>
        <w:t>。</w:t>
      </w:r>
      <w:r w:rsidR="00BB255E">
        <w:rPr>
          <w:rFonts w:hint="eastAsia"/>
          <w:lang w:eastAsia="zh-CN"/>
        </w:rPr>
        <w:t>首先</w:t>
      </w:r>
      <w:r>
        <w:rPr>
          <w:lang w:eastAsia="zh-CN"/>
        </w:rPr>
        <w:t>将</w:t>
      </w:r>
      <w:commentRangeStart w:id="45"/>
      <w:r>
        <w:rPr>
          <w:lang w:eastAsia="zh-CN"/>
        </w:rPr>
        <w:t>频数颜色直方图</w:t>
      </w:r>
      <w:commentRangeEnd w:id="45"/>
      <w:r w:rsidR="00717192">
        <w:rPr>
          <w:rStyle w:val="ad"/>
          <w:rFonts w:ascii="宋体" w:hAnsi="宋体" w:cstheme="minorBidi"/>
        </w:rPr>
        <w:commentReference w:id="45"/>
      </w:r>
      <w:r>
        <w:rPr>
          <w:rFonts w:hint="eastAsia"/>
          <w:lang w:eastAsia="zh-CN"/>
        </w:rPr>
        <w:t>转换成频率</w:t>
      </w:r>
      <w:r>
        <w:rPr>
          <w:lang w:eastAsia="zh-CN"/>
        </w:rPr>
        <w:t>颜色直方图，</w:t>
      </w:r>
      <w:r>
        <w:rPr>
          <w:rFonts w:hint="eastAsia"/>
          <w:lang w:eastAsia="zh-CN"/>
        </w:rPr>
        <w:t>即</w:t>
      </w:r>
      <w:r>
        <w:rPr>
          <w:lang w:eastAsia="zh-CN"/>
        </w:rPr>
        <w:t>上述数组中的每个值除以全部</w:t>
      </w:r>
      <w:r>
        <w:rPr>
          <w:rFonts w:hint="eastAsia"/>
          <w:lang w:eastAsia="zh-CN"/>
        </w:rPr>
        <w:t>像素</w:t>
      </w:r>
      <w:r>
        <w:rPr>
          <w:lang w:eastAsia="zh-CN"/>
        </w:rPr>
        <w:t>点个数</w:t>
      </w:r>
      <w:r>
        <w:rPr>
          <w:lang w:eastAsia="zh-CN"/>
        </w:rPr>
        <w:t>2500</w:t>
      </w:r>
      <w:r>
        <w:rPr>
          <w:lang w:eastAsia="zh-CN"/>
        </w:rPr>
        <w:t>，</w:t>
      </w:r>
      <w:r>
        <w:rPr>
          <w:rFonts w:hint="eastAsia"/>
          <w:lang w:eastAsia="zh-CN"/>
        </w:rPr>
        <w:t>得到</w:t>
      </w:r>
      <w:r>
        <w:rPr>
          <w:lang w:eastAsia="zh-CN"/>
        </w:rPr>
        <w:t>每个灰度值对应的像素点在整幅图像中所占的</w:t>
      </w:r>
      <w:r>
        <w:rPr>
          <w:rFonts w:hint="eastAsia"/>
          <w:lang w:eastAsia="zh-CN"/>
        </w:rPr>
        <w:t>频率</w:t>
      </w:r>
      <w:r>
        <w:rPr>
          <w:lang w:eastAsia="zh-CN"/>
        </w:rPr>
        <w:t>，</w:t>
      </w:r>
      <w:r>
        <w:rPr>
          <w:rFonts w:hint="eastAsia"/>
          <w:lang w:eastAsia="zh-CN"/>
        </w:rPr>
        <w:t>如</w:t>
      </w:r>
      <w:r>
        <w:rPr>
          <w:lang w:eastAsia="zh-CN"/>
        </w:rPr>
        <w:t>下所示（图</w:t>
      </w:r>
      <w:r>
        <w:rPr>
          <w:lang w:eastAsia="zh-CN"/>
        </w:rPr>
        <w:t xml:space="preserve">3.13 </w:t>
      </w:r>
      <w:r>
        <w:rPr>
          <w:rFonts w:hint="eastAsia"/>
          <w:lang w:eastAsia="zh-CN"/>
        </w:rPr>
        <w:t>春季型</w:t>
      </w:r>
      <w:r>
        <w:rPr>
          <w:lang w:eastAsia="zh-CN"/>
        </w:rPr>
        <w:t>）：</w:t>
      </w:r>
    </w:p>
    <w:p w:rsidR="00B21604" w:rsidRDefault="003425F8" w:rsidP="00B21604">
      <w:pPr>
        <w:rPr>
          <w:lang w:eastAsia="zh-CN"/>
        </w:rPr>
      </w:pPr>
      <w:commentRangeStart w:id="46"/>
      <w:r w:rsidRPr="003425F8">
        <w:rPr>
          <w:lang w:eastAsia="zh-CN"/>
        </w:rPr>
        <w:t>[0.0, 0.0, 0.0, 0.0, 0.0, 0.0, 0.0, 0.0, 0.0, 0.0, 0.0, 0.0, 0.0, 0.0, 0.0,0.0, 0.0, 0.0, 0.0, 0.0, 0.0, 0.0004, 0.0, 0.0004, 0.0004, 0.0004, 0.0004, 0.0016, 0.0008, 0.0016, 0.0012, 0.002, 0.0004, 0.0024, 0.0048, 0.0008, 0.0016, 0.0016, 0.0028, 0.0032, 0.0008, 0.0012, 0.0016, 0.0012, 0.0012, 0.0004, 0.0016, 0.0016, 0.0008, 0.0016, 0.0036, 0.0004, 0.002, 0.0044, 0.0056, 0.0028, 0.0028, 0.0032, 0.0036, 0.0048, 0.0052, 0.0036, 0.0048, 0.0052, 0.0056, 0.006, 0.0056, 0.0056, 0.0072, 0.0044, 0.0076, 0.0072, 0.008, 0.0076, 0.0072, 0.0064, 0.0064, 0.0116, 0.0112, 0.0056, 0.0092, 0.0104, 0.0076, 0.0108, 0.0092, 0.0088, 0.0144, 0.0108, 0.0116, 0.0144, 0.0156, 0.0132, 0.016, 0.014, 0.0124, 0.0164, 0.0164, 0.016, 0.0224, 0.014, 0.0184, 0.0232, 0.0196, 0.0184, 0.0176, 0.0232, 0.0148, 0.0164, 0.026, 0.0196, 0.0196, 0.02, 0.0156, 0.0172,0.0236, 0.0164, 0.0196, 0.0192, 0.018, 0.0148, 0.0116, 0.0112, 0.0148, 0.0076, 0.0136, 0.006, 0.01, 0.0052, 0.0092, 0.0076, 0.0024, 0.004, 0.0056, 0.0036, 0.0012, 0.0012, 0.0028, 0.0008, 0.0012, 0.0016, 0.0008, 0.0028, 0.0012, 0.0016, 0.0008, 0.0008, 0.0016, 0.002, 0.002, 0.0008, 0.0008, 0.0008, 0.0008, 0.0004, 0.0012, 0.002, 0.0016, 0.0004, 0.0016, 0.0004, 0.0016, 0.0008, 0.0004, 0.0008, 0.0008, 0.0, 0.0004, 0.0, 0.0, 0.0004, 0.0, 0.0, 0.0, 0.0, 0.0,0.0, 0.0, 0.0, 0.0, 0.0004, 0.0, 0.0, 0.0, 0.0, 0.0, 0.0, 0.0, 0.0, 0.0, 0.0, 0.0, 0.0, 0.0, 0.0, 0.0, 0.0, 0.0, 0.0, 0.0, 0.0, 0.0, 0.0, 0.0, 0.0, 0.0, 0.0, 0.0, 0.0, 0.0, 0.0, 0.0, 0.0, 0.0, 0.0, 0.0, 0.0, 0.0, 0.0, 0.0, 0.0,0.0, 0.0, 0.0, 0.0, 0.0, 0.0, 0.0, 0.0, 0.0, 0.0, 0.0, 0.0, 0.0, 0.0, 0.0, 0.0, 0.0, 0.0, 0.0, 0.0, 0.0, 0.0, 0.0, 0.0, 0.0, 0.0, 0.0, 0.0, 0.0, 0.0, 0.0, 0.0, 0.0, 0.0, 0.0, 0.0]</w:t>
      </w:r>
      <w:commentRangeEnd w:id="46"/>
      <w:r w:rsidR="00717192">
        <w:rPr>
          <w:rStyle w:val="ad"/>
          <w:rFonts w:ascii="宋体" w:hAnsi="宋体" w:cstheme="minorBidi"/>
        </w:rPr>
        <w:commentReference w:id="46"/>
      </w:r>
    </w:p>
    <w:p w:rsidR="00BB255E" w:rsidRDefault="00BB255E" w:rsidP="00B21604">
      <w:pPr>
        <w:rPr>
          <w:lang w:eastAsia="zh-CN"/>
        </w:rPr>
      </w:pPr>
      <w:commentRangeStart w:id="47"/>
      <w:r>
        <w:rPr>
          <w:lang w:eastAsia="zh-CN"/>
        </w:rPr>
        <w:t>其次</w:t>
      </w:r>
      <w:r w:rsidR="00B9749D">
        <w:rPr>
          <w:lang w:eastAsia="zh-CN"/>
        </w:rPr>
        <w:t>为了</w:t>
      </w:r>
      <w:commentRangeEnd w:id="47"/>
      <w:r w:rsidR="00717192">
        <w:rPr>
          <w:rStyle w:val="ad"/>
          <w:rFonts w:ascii="宋体" w:hAnsi="宋体" w:cstheme="minorBidi"/>
        </w:rPr>
        <w:commentReference w:id="47"/>
      </w:r>
      <w:r w:rsidR="00B9749D">
        <w:rPr>
          <w:lang w:eastAsia="zh-CN"/>
        </w:rPr>
        <w:t>便于观察</w:t>
      </w:r>
      <w:r w:rsidR="00305A89">
        <w:rPr>
          <w:lang w:eastAsia="zh-CN"/>
        </w:rPr>
        <w:t>及便于进行概率分布曲线相似度的计算</w:t>
      </w:r>
      <w:r w:rsidR="00B9749D">
        <w:rPr>
          <w:lang w:eastAsia="zh-CN"/>
        </w:rPr>
        <w:t>，</w:t>
      </w:r>
      <w:r>
        <w:rPr>
          <w:lang w:eastAsia="zh-CN"/>
        </w:rPr>
        <w:t>我们将这些点</w:t>
      </w:r>
      <w:proofErr w:type="gramStart"/>
      <w:r>
        <w:rPr>
          <w:lang w:eastAsia="zh-CN"/>
        </w:rPr>
        <w:t>在坐</w:t>
      </w:r>
      <w:proofErr w:type="gramEnd"/>
      <w:r>
        <w:rPr>
          <w:lang w:eastAsia="zh-CN"/>
        </w:rPr>
        <w:t>标系中描出，用</w:t>
      </w:r>
      <w:r>
        <w:rPr>
          <w:rFonts w:hint="eastAsia"/>
          <w:lang w:eastAsia="zh-CN"/>
        </w:rPr>
        <w:t>折线</w:t>
      </w:r>
      <w:r>
        <w:rPr>
          <w:lang w:eastAsia="zh-CN"/>
        </w:rPr>
        <w:t>连接</w:t>
      </w:r>
      <w:r w:rsidR="00B9749D">
        <w:rPr>
          <w:lang w:eastAsia="zh-CN"/>
        </w:rPr>
        <w:t>，</w:t>
      </w:r>
      <w:r w:rsidR="00B9749D">
        <w:rPr>
          <w:rFonts w:hint="eastAsia"/>
          <w:lang w:eastAsia="zh-CN"/>
        </w:rPr>
        <w:t>绘制了</w:t>
      </w:r>
      <w:r w:rsidR="00B9749D">
        <w:rPr>
          <w:lang w:eastAsia="zh-CN"/>
        </w:rPr>
        <w:t>颜色概率分布曲线</w:t>
      </w:r>
      <w:r w:rsidR="00305A89">
        <w:rPr>
          <w:lang w:eastAsia="zh-CN"/>
        </w:rPr>
        <w:t>如图</w:t>
      </w:r>
      <w:r w:rsidR="00305A89">
        <w:rPr>
          <w:lang w:eastAsia="zh-CN"/>
        </w:rPr>
        <w:t>3.14</w:t>
      </w:r>
      <w:r w:rsidR="00305A89">
        <w:rPr>
          <w:rFonts w:hint="eastAsia"/>
          <w:lang w:eastAsia="zh-CN"/>
        </w:rPr>
        <w:t>所示</w:t>
      </w:r>
      <w:r w:rsidR="00305A89">
        <w:rPr>
          <w:lang w:eastAsia="zh-CN"/>
        </w:rPr>
        <w:t>，</w:t>
      </w:r>
      <w:r w:rsidR="00305A89">
        <w:rPr>
          <w:rFonts w:hint="eastAsia"/>
          <w:lang w:eastAsia="zh-CN"/>
        </w:rPr>
        <w:t>横坐标</w:t>
      </w:r>
      <w:r w:rsidR="00305A89">
        <w:rPr>
          <w:lang w:eastAsia="zh-CN"/>
        </w:rPr>
        <w:t>为</w:t>
      </w:r>
      <w:r w:rsidR="00305A89">
        <w:rPr>
          <w:lang w:eastAsia="zh-CN"/>
        </w:rPr>
        <w:t>0-255</w:t>
      </w:r>
      <w:r w:rsidR="00305A89">
        <w:rPr>
          <w:rFonts w:hint="eastAsia"/>
          <w:lang w:eastAsia="zh-CN"/>
        </w:rPr>
        <w:t>的</w:t>
      </w:r>
      <w:r w:rsidR="00305A89">
        <w:rPr>
          <w:lang w:eastAsia="zh-CN"/>
        </w:rPr>
        <w:t>灰度级，</w:t>
      </w:r>
      <w:r w:rsidR="00305A89">
        <w:rPr>
          <w:rFonts w:hint="eastAsia"/>
          <w:lang w:eastAsia="zh-CN"/>
        </w:rPr>
        <w:t>纵坐标</w:t>
      </w:r>
      <w:r w:rsidR="00305A89">
        <w:rPr>
          <w:lang w:eastAsia="zh-CN"/>
        </w:rPr>
        <w:t>为该灰度级的像素点</w:t>
      </w:r>
      <w:r w:rsidR="00305A89">
        <w:rPr>
          <w:rFonts w:hint="eastAsia"/>
          <w:lang w:eastAsia="zh-CN"/>
        </w:rPr>
        <w:t>在</w:t>
      </w:r>
      <w:commentRangeStart w:id="48"/>
      <w:r w:rsidR="00305A89">
        <w:rPr>
          <w:lang w:eastAsia="zh-CN"/>
        </w:rPr>
        <w:t>全部图片</w:t>
      </w:r>
      <w:commentRangeEnd w:id="48"/>
      <w:r w:rsidR="00717192">
        <w:rPr>
          <w:rStyle w:val="ad"/>
          <w:rFonts w:ascii="宋体" w:hAnsi="宋体" w:cstheme="minorBidi"/>
        </w:rPr>
        <w:commentReference w:id="48"/>
      </w:r>
      <w:r w:rsidR="00305A89">
        <w:rPr>
          <w:lang w:eastAsia="zh-CN"/>
        </w:rPr>
        <w:t>的</w:t>
      </w:r>
      <w:r w:rsidR="00305A89">
        <w:rPr>
          <w:lang w:eastAsia="zh-CN"/>
        </w:rPr>
        <w:t>2500</w:t>
      </w:r>
      <w:r w:rsidR="00305A89">
        <w:rPr>
          <w:rFonts w:hint="eastAsia"/>
          <w:lang w:eastAsia="zh-CN"/>
        </w:rPr>
        <w:t>个</w:t>
      </w:r>
      <w:r w:rsidR="00305A89">
        <w:rPr>
          <w:lang w:eastAsia="zh-CN"/>
        </w:rPr>
        <w:t>像素点中所占的频率。</w:t>
      </w:r>
    </w:p>
    <w:p w:rsidR="0006282A" w:rsidRDefault="00305A89" w:rsidP="0006282A">
      <w:pPr>
        <w:jc w:val="center"/>
        <w:rPr>
          <w:lang w:eastAsia="zh-CN"/>
        </w:rPr>
      </w:pPr>
      <w:r>
        <w:rPr>
          <w:rFonts w:hint="eastAsia"/>
          <w:noProof/>
          <w:lang w:eastAsia="zh-CN"/>
        </w:rPr>
        <w:drawing>
          <wp:inline distT="0" distB="0" distL="0" distR="0">
            <wp:extent cx="3841623" cy="2809158"/>
            <wp:effectExtent l="0" t="0" r="0" b="10795"/>
            <wp:docPr id="14" name="Picture 14" descr="../Desktop/Screen%20Shot%202018-04-05%20at%203.5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5%20at%203.50.09%20PM.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55836" cy="2819551"/>
                    </a:xfrm>
                    <a:prstGeom prst="rect">
                      <a:avLst/>
                    </a:prstGeom>
                    <a:noFill/>
                    <a:ln>
                      <a:noFill/>
                    </a:ln>
                  </pic:spPr>
                </pic:pic>
              </a:graphicData>
            </a:graphic>
          </wp:inline>
        </w:drawing>
      </w:r>
    </w:p>
    <w:p w:rsidR="00305A89" w:rsidRDefault="00305A89" w:rsidP="00305A89">
      <w:pPr>
        <w:jc w:val="center"/>
        <w:rPr>
          <w:lang w:eastAsia="zh-CN"/>
        </w:rPr>
      </w:pPr>
      <w:r>
        <w:rPr>
          <w:rFonts w:hint="eastAsia"/>
          <w:lang w:eastAsia="zh-CN"/>
        </w:rPr>
        <w:t>图</w:t>
      </w:r>
      <w:r>
        <w:rPr>
          <w:lang w:eastAsia="zh-CN"/>
        </w:rPr>
        <w:t xml:space="preserve">3.14 </w:t>
      </w:r>
      <w:commentRangeStart w:id="49"/>
      <w:r>
        <w:rPr>
          <w:lang w:eastAsia="zh-CN"/>
        </w:rPr>
        <w:t>（</w:t>
      </w:r>
      <w:r>
        <w:rPr>
          <w:rFonts w:hint="eastAsia"/>
          <w:lang w:eastAsia="zh-CN"/>
        </w:rPr>
        <w:t>图</w:t>
      </w:r>
      <w:r>
        <w:rPr>
          <w:lang w:eastAsia="zh-CN"/>
        </w:rPr>
        <w:t>3.13-</w:t>
      </w:r>
      <w:r>
        <w:rPr>
          <w:rFonts w:hint="eastAsia"/>
          <w:lang w:eastAsia="zh-CN"/>
        </w:rPr>
        <w:t>春季型</w:t>
      </w:r>
      <w:r>
        <w:rPr>
          <w:lang w:eastAsia="zh-CN"/>
        </w:rPr>
        <w:t>）</w:t>
      </w:r>
      <w:commentRangeEnd w:id="49"/>
      <w:r w:rsidR="00717192">
        <w:rPr>
          <w:rStyle w:val="ad"/>
          <w:rFonts w:ascii="宋体" w:hAnsi="宋体" w:cstheme="minorBidi"/>
        </w:rPr>
        <w:commentReference w:id="49"/>
      </w:r>
      <w:r>
        <w:rPr>
          <w:rFonts w:hint="eastAsia"/>
          <w:lang w:eastAsia="zh-CN"/>
        </w:rPr>
        <w:t>的</w:t>
      </w:r>
      <w:r>
        <w:rPr>
          <w:lang w:eastAsia="zh-CN"/>
        </w:rPr>
        <w:t>颜色概率分布曲线</w:t>
      </w:r>
    </w:p>
    <w:p w:rsidR="00305A89" w:rsidRDefault="001B0216" w:rsidP="00B21604">
      <w:pPr>
        <w:rPr>
          <w:lang w:eastAsia="zh-CN"/>
        </w:rPr>
      </w:pPr>
      <w:r>
        <w:rPr>
          <w:lang w:eastAsia="zh-CN"/>
        </w:rPr>
        <w:tab/>
      </w:r>
      <w:r>
        <w:rPr>
          <w:rFonts w:hint="eastAsia"/>
          <w:lang w:eastAsia="zh-CN"/>
        </w:rPr>
        <w:t>将</w:t>
      </w:r>
      <w:r>
        <w:rPr>
          <w:lang w:eastAsia="zh-CN"/>
        </w:rPr>
        <w:t>图</w:t>
      </w:r>
      <w:r>
        <w:rPr>
          <w:lang w:eastAsia="zh-CN"/>
        </w:rPr>
        <w:t>3.13</w:t>
      </w:r>
      <w:r>
        <w:rPr>
          <w:rFonts w:hint="eastAsia"/>
          <w:lang w:eastAsia="zh-CN"/>
        </w:rPr>
        <w:t>的</w:t>
      </w:r>
      <w:r>
        <w:rPr>
          <w:lang w:eastAsia="zh-CN"/>
        </w:rPr>
        <w:t>四种季节类型的样例图片均做以上处理，</w:t>
      </w:r>
      <w:r>
        <w:rPr>
          <w:rFonts w:hint="eastAsia"/>
          <w:lang w:eastAsia="zh-CN"/>
        </w:rPr>
        <w:t>在</w:t>
      </w:r>
      <w:r>
        <w:rPr>
          <w:lang w:eastAsia="zh-CN"/>
        </w:rPr>
        <w:t>同一个坐标系中绘制颜色概率分布曲线，</w:t>
      </w:r>
      <w:r>
        <w:rPr>
          <w:rFonts w:hint="eastAsia"/>
          <w:lang w:eastAsia="zh-CN"/>
        </w:rPr>
        <w:t>如</w:t>
      </w:r>
      <w:r>
        <w:rPr>
          <w:lang w:eastAsia="zh-CN"/>
        </w:rPr>
        <w:t>图</w:t>
      </w:r>
      <w:r>
        <w:rPr>
          <w:lang w:eastAsia="zh-CN"/>
        </w:rPr>
        <w:t>3.15</w:t>
      </w:r>
      <w:r>
        <w:rPr>
          <w:rFonts w:hint="eastAsia"/>
          <w:lang w:eastAsia="zh-CN"/>
        </w:rPr>
        <w:t>所示</w:t>
      </w:r>
      <w:r>
        <w:rPr>
          <w:lang w:eastAsia="zh-CN"/>
        </w:rPr>
        <w:t>。</w:t>
      </w:r>
    </w:p>
    <w:p w:rsidR="002F2B22" w:rsidRDefault="002F2B22" w:rsidP="00B21604">
      <w:pPr>
        <w:rPr>
          <w:lang w:eastAsia="zh-CN"/>
        </w:rPr>
      </w:pPr>
    </w:p>
    <w:p w:rsidR="001B0216" w:rsidRDefault="002F2B22" w:rsidP="0083714F">
      <w:pPr>
        <w:jc w:val="center"/>
        <w:rPr>
          <w:lang w:eastAsia="zh-CN"/>
        </w:rPr>
      </w:pPr>
      <w:r>
        <w:rPr>
          <w:noProof/>
          <w:lang w:eastAsia="zh-CN"/>
        </w:rPr>
        <w:drawing>
          <wp:inline distT="0" distB="0" distL="0" distR="0">
            <wp:extent cx="4245831" cy="2521712"/>
            <wp:effectExtent l="0" t="0" r="0" b="0"/>
            <wp:docPr id="15" name="Picture 15" descr="../Desktop/Screen%20Shot%202018-04-06%20at%209.29.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6%20at%209.29.07%20AM.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259807" cy="2530013"/>
                    </a:xfrm>
                    <a:prstGeom prst="rect">
                      <a:avLst/>
                    </a:prstGeom>
                    <a:noFill/>
                    <a:ln>
                      <a:noFill/>
                    </a:ln>
                  </pic:spPr>
                </pic:pic>
              </a:graphicData>
            </a:graphic>
          </wp:inline>
        </w:drawing>
      </w:r>
    </w:p>
    <w:p w:rsidR="002F2B22" w:rsidRPr="00B21604" w:rsidRDefault="002F2B22" w:rsidP="002F2B22">
      <w:pPr>
        <w:jc w:val="center"/>
        <w:rPr>
          <w:lang w:eastAsia="zh-CN"/>
        </w:rPr>
      </w:pPr>
      <w:commentRangeStart w:id="50"/>
      <w:r>
        <w:rPr>
          <w:rFonts w:hint="eastAsia"/>
          <w:lang w:eastAsia="zh-CN"/>
        </w:rPr>
        <w:t>图</w:t>
      </w:r>
      <w:r>
        <w:rPr>
          <w:lang w:eastAsia="zh-CN"/>
        </w:rPr>
        <w:t xml:space="preserve"> 3.15 </w:t>
      </w:r>
      <w:r>
        <w:rPr>
          <w:rFonts w:hint="eastAsia"/>
          <w:lang w:eastAsia="zh-CN"/>
        </w:rPr>
        <w:t>四季</w:t>
      </w:r>
      <w:r>
        <w:rPr>
          <w:lang w:eastAsia="zh-CN"/>
        </w:rPr>
        <w:t>唇部样例颜色概率分布曲线图</w:t>
      </w:r>
      <w:commentRangeEnd w:id="50"/>
      <w:r w:rsidR="00717192">
        <w:rPr>
          <w:rStyle w:val="ad"/>
          <w:rFonts w:ascii="宋体" w:hAnsi="宋体" w:cstheme="minorBidi"/>
        </w:rPr>
        <w:commentReference w:id="50"/>
      </w:r>
    </w:p>
    <w:p w:rsidR="007B5FA3" w:rsidRDefault="007B5FA3" w:rsidP="00856EE3">
      <w:pPr>
        <w:rPr>
          <w:lang w:eastAsia="zh-CN"/>
        </w:rPr>
      </w:pPr>
    </w:p>
    <w:p w:rsidR="00143B7A" w:rsidRDefault="00B73053" w:rsidP="00143B7A">
      <w:pPr>
        <w:ind w:firstLine="720"/>
        <w:rPr>
          <w:lang w:eastAsia="zh-CN"/>
        </w:rPr>
      </w:pPr>
      <w:r>
        <w:rPr>
          <w:rFonts w:hint="eastAsia"/>
          <w:lang w:eastAsia="zh-CN"/>
        </w:rPr>
        <w:t>首先</w:t>
      </w:r>
      <w:r>
        <w:rPr>
          <w:lang w:eastAsia="zh-CN"/>
        </w:rPr>
        <w:t>我们要比较</w:t>
      </w:r>
      <w:r>
        <w:rPr>
          <w:rFonts w:hint="eastAsia"/>
          <w:lang w:eastAsia="zh-CN"/>
        </w:rPr>
        <w:t>用作</w:t>
      </w:r>
      <w:r>
        <w:rPr>
          <w:lang w:eastAsia="zh-CN"/>
        </w:rPr>
        <w:t>基准值的样例</w:t>
      </w:r>
      <w:r>
        <w:rPr>
          <w:rFonts w:hint="eastAsia"/>
          <w:lang w:eastAsia="zh-CN"/>
        </w:rPr>
        <w:t>互相之间</w:t>
      </w:r>
      <w:r>
        <w:rPr>
          <w:lang w:eastAsia="zh-CN"/>
        </w:rPr>
        <w:t>的相似度，</w:t>
      </w:r>
      <w:r>
        <w:rPr>
          <w:rFonts w:hint="eastAsia"/>
          <w:lang w:eastAsia="zh-CN"/>
        </w:rPr>
        <w:t>将</w:t>
      </w:r>
      <w:r>
        <w:rPr>
          <w:lang w:eastAsia="zh-CN"/>
        </w:rPr>
        <w:t>这个相似度作为我们用来判断季节类型的相似度的零基准值。</w:t>
      </w:r>
      <w:r w:rsidR="0007662D">
        <w:rPr>
          <w:lang w:eastAsia="zh-CN"/>
        </w:rPr>
        <w:t>对于图像直方图相似性的比较问题</w:t>
      </w:r>
      <w:r w:rsidR="00143B7A">
        <w:rPr>
          <w:lang w:eastAsia="zh-CN"/>
        </w:rPr>
        <w:t>，</w:t>
      </w:r>
      <w:r w:rsidR="00143B7A">
        <w:rPr>
          <w:rFonts w:hint="eastAsia"/>
          <w:lang w:eastAsia="zh-CN"/>
        </w:rPr>
        <w:t>相关文献</w:t>
      </w:r>
      <w:r w:rsidR="005844A4" w:rsidRPr="005844A4">
        <w:rPr>
          <w:vertAlign w:val="superscript"/>
          <w:lang w:eastAsia="zh-CN"/>
        </w:rPr>
        <w:t>[12]</w:t>
      </w:r>
      <w:r w:rsidR="00143B7A">
        <w:rPr>
          <w:lang w:eastAsia="zh-CN"/>
        </w:rPr>
        <w:t>指出，一般情况下，</w:t>
      </w:r>
      <w:r w:rsidR="00143B7A">
        <w:rPr>
          <w:rFonts w:hint="eastAsia"/>
          <w:lang w:eastAsia="zh-CN"/>
        </w:rPr>
        <w:t>对比直方图相似性的方法有四种，分别为</w:t>
      </w:r>
      <w:r w:rsidR="00143B7A">
        <w:rPr>
          <w:lang w:eastAsia="zh-CN"/>
        </w:rPr>
        <w:t>相关度、</w:t>
      </w:r>
      <w:r w:rsidR="00143B7A">
        <w:rPr>
          <w:rFonts w:hint="eastAsia"/>
          <w:lang w:eastAsia="zh-CN"/>
        </w:rPr>
        <w:t>卡方</w:t>
      </w:r>
      <w:r w:rsidR="00143B7A">
        <w:rPr>
          <w:lang w:eastAsia="zh-CN"/>
        </w:rPr>
        <w:t>系数、</w:t>
      </w:r>
      <w:r w:rsidR="00143B7A">
        <w:rPr>
          <w:rFonts w:hint="eastAsia"/>
          <w:lang w:eastAsia="zh-CN"/>
        </w:rPr>
        <w:t>相交</w:t>
      </w:r>
      <w:r w:rsidR="00143B7A">
        <w:rPr>
          <w:lang w:eastAsia="zh-CN"/>
        </w:rPr>
        <w:t>系数和巴氏距离。</w:t>
      </w:r>
      <w:r w:rsidR="004E6BB5">
        <w:rPr>
          <w:rFonts w:hint="eastAsia"/>
          <w:lang w:eastAsia="zh-CN"/>
        </w:rPr>
        <w:t>在快速但是不</w:t>
      </w:r>
      <w:r w:rsidR="00143B7A">
        <w:rPr>
          <w:rFonts w:hint="eastAsia"/>
          <w:lang w:eastAsia="zh-CN"/>
        </w:rPr>
        <w:t>准确匹配的情况下，相交</w:t>
      </w:r>
      <w:r w:rsidR="00143B7A">
        <w:rPr>
          <w:lang w:eastAsia="zh-CN"/>
        </w:rPr>
        <w:t>系数</w:t>
      </w:r>
      <w:r w:rsidR="00143B7A">
        <w:rPr>
          <w:rFonts w:hint="eastAsia"/>
          <w:lang w:eastAsia="zh-CN"/>
        </w:rPr>
        <w:t>方法的效果</w:t>
      </w:r>
      <w:r w:rsidR="004E6BB5">
        <w:rPr>
          <w:rFonts w:hint="eastAsia"/>
          <w:lang w:eastAsia="zh-CN"/>
        </w:rPr>
        <w:t>最</w:t>
      </w:r>
      <w:r w:rsidR="00143B7A">
        <w:rPr>
          <w:rFonts w:hint="eastAsia"/>
          <w:lang w:eastAsia="zh-CN"/>
        </w:rPr>
        <w:t>好，</w:t>
      </w:r>
      <w:r w:rsidR="004E6BB5">
        <w:rPr>
          <w:rFonts w:hint="eastAsia"/>
          <w:lang w:eastAsia="zh-CN"/>
        </w:rPr>
        <w:t>在慢速但精确的情况下，</w:t>
      </w:r>
      <w:r w:rsidR="00143B7A" w:rsidRPr="00143B7A">
        <w:rPr>
          <w:rFonts w:hint="eastAsia"/>
          <w:lang w:eastAsia="zh-CN"/>
        </w:rPr>
        <w:t>卡方或者巴氏距离效果好。</w:t>
      </w:r>
      <w:r w:rsidR="00143B7A">
        <w:rPr>
          <w:lang w:eastAsia="zh-CN"/>
        </w:rPr>
        <w:t>在本章节中，</w:t>
      </w:r>
      <w:r w:rsidR="00143B7A">
        <w:rPr>
          <w:rFonts w:hint="eastAsia"/>
          <w:lang w:eastAsia="zh-CN"/>
        </w:rPr>
        <w:t>我们</w:t>
      </w:r>
      <w:r w:rsidR="00143B7A">
        <w:rPr>
          <w:lang w:eastAsia="zh-CN"/>
        </w:rPr>
        <w:t>选用巴氏</w:t>
      </w:r>
      <w:r w:rsidR="00143B7A">
        <w:rPr>
          <w:rFonts w:hint="eastAsia"/>
          <w:lang w:eastAsia="zh-CN"/>
        </w:rPr>
        <w:t>距离</w:t>
      </w:r>
      <w:r w:rsidR="00143B7A">
        <w:rPr>
          <w:lang w:eastAsia="zh-CN"/>
        </w:rPr>
        <w:t>来对两个统计样本的重叠量</w:t>
      </w:r>
      <w:r w:rsidR="00143B7A">
        <w:rPr>
          <w:rFonts w:hint="eastAsia"/>
          <w:lang w:eastAsia="zh-CN"/>
        </w:rPr>
        <w:t>进行</w:t>
      </w:r>
      <w:r w:rsidR="00143B7A" w:rsidRPr="00143B7A">
        <w:rPr>
          <w:lang w:eastAsia="zh-CN"/>
        </w:rPr>
        <w:t>近似计算</w:t>
      </w:r>
      <w:r w:rsidR="00143B7A">
        <w:rPr>
          <w:lang w:eastAsia="zh-CN"/>
        </w:rPr>
        <w:t>。</w:t>
      </w:r>
    </w:p>
    <w:p w:rsidR="006B6EFB" w:rsidRPr="006B6EFB" w:rsidRDefault="006B6EFB" w:rsidP="006B6EFB">
      <w:pPr>
        <w:ind w:firstLine="720"/>
        <w:rPr>
          <w:lang w:eastAsia="zh-CN"/>
        </w:rPr>
      </w:pPr>
      <w:r>
        <w:rPr>
          <w:lang w:eastAsia="zh-CN"/>
        </w:rPr>
        <w:t>巴氏距离</w:t>
      </w:r>
      <w:r w:rsidRPr="006B6EFB">
        <w:rPr>
          <w:lang w:eastAsia="zh-CN"/>
        </w:rPr>
        <w:t>在统计学中用于测量两种离散概率分布的可分离性。在</w:t>
      </w:r>
      <w:r w:rsidR="00327FD4">
        <w:rPr>
          <w:lang w:eastAsia="zh-CN"/>
        </w:rPr>
        <w:t>进行</w:t>
      </w:r>
      <w:r w:rsidRPr="006B6EFB">
        <w:rPr>
          <w:lang w:eastAsia="zh-CN"/>
        </w:rPr>
        <w:t>直方图</w:t>
      </w:r>
      <w:r>
        <w:rPr>
          <w:lang w:eastAsia="zh-CN"/>
        </w:rPr>
        <w:t>相似度计算时，巴氏距离获得的效果</w:t>
      </w:r>
      <w:r w:rsidR="00327FD4">
        <w:rPr>
          <w:rFonts w:hint="eastAsia"/>
          <w:lang w:eastAsia="zh-CN"/>
        </w:rPr>
        <w:t>是</w:t>
      </w:r>
      <w:r>
        <w:rPr>
          <w:lang w:eastAsia="zh-CN"/>
        </w:rPr>
        <w:t>最好</w:t>
      </w:r>
      <w:r w:rsidR="00327FD4">
        <w:rPr>
          <w:lang w:eastAsia="zh-CN"/>
        </w:rPr>
        <w:t>的</w:t>
      </w:r>
      <w:r w:rsidR="00944A67">
        <w:rPr>
          <w:lang w:eastAsia="zh-CN"/>
        </w:rPr>
        <w:t>，但计算是最</w:t>
      </w:r>
      <w:r>
        <w:rPr>
          <w:lang w:eastAsia="zh-CN"/>
        </w:rPr>
        <w:t>复杂的。巴氏距离计算结果</w:t>
      </w:r>
      <w:r w:rsidRPr="006B6EFB">
        <w:rPr>
          <w:lang w:eastAsia="zh-CN"/>
        </w:rPr>
        <w:t>其值完全匹配为</w:t>
      </w:r>
      <w:r w:rsidRPr="006B6EFB">
        <w:rPr>
          <w:lang w:eastAsia="zh-CN"/>
        </w:rPr>
        <w:t>1</w:t>
      </w:r>
      <w:r w:rsidR="00E2543A">
        <w:rPr>
          <w:lang w:eastAsia="zh-CN"/>
        </w:rPr>
        <w:t>，完全不匹配</w:t>
      </w:r>
      <w:r w:rsidRPr="006B6EFB">
        <w:rPr>
          <w:lang w:eastAsia="zh-CN"/>
        </w:rPr>
        <w:t>为</w:t>
      </w:r>
      <w:r w:rsidRPr="006B6EFB">
        <w:rPr>
          <w:lang w:eastAsia="zh-CN"/>
        </w:rPr>
        <w:t>0</w:t>
      </w:r>
      <w:r w:rsidRPr="006B6EFB">
        <w:rPr>
          <w:lang w:eastAsia="zh-CN"/>
        </w:rPr>
        <w:t>。在统计学中，巴氏距离（巴塔恰里雅距离</w:t>
      </w:r>
      <w:r w:rsidRPr="006B6EFB">
        <w:rPr>
          <w:lang w:eastAsia="zh-CN"/>
        </w:rPr>
        <w:t xml:space="preserve"> / Bhattacharyya distance</w:t>
      </w:r>
      <w:r w:rsidRPr="006B6EFB">
        <w:rPr>
          <w:lang w:eastAsia="zh-CN"/>
        </w:rPr>
        <w:t>）用于测量两离散概率分布</w:t>
      </w:r>
      <w:r w:rsidR="00397958">
        <w:rPr>
          <w:lang w:eastAsia="zh-CN"/>
        </w:rPr>
        <w:t>。</w:t>
      </w:r>
      <w:r w:rsidRPr="006B6EFB">
        <w:rPr>
          <w:lang w:eastAsia="zh-CN"/>
        </w:rPr>
        <w:t>在同一定义域</w:t>
      </w:r>
      <w:r w:rsidRPr="006B6EFB">
        <w:rPr>
          <w:lang w:eastAsia="zh-CN"/>
        </w:rPr>
        <w:t>X</w:t>
      </w:r>
      <w:r w:rsidRPr="006B6EFB">
        <w:rPr>
          <w:lang w:eastAsia="zh-CN"/>
        </w:rPr>
        <w:t>中，概率分布</w:t>
      </w:r>
      <w:r w:rsidRPr="006B6EFB">
        <w:rPr>
          <w:lang w:eastAsia="zh-CN"/>
        </w:rPr>
        <w:t>p</w:t>
      </w:r>
      <w:r w:rsidRPr="006B6EFB">
        <w:rPr>
          <w:lang w:eastAsia="zh-CN"/>
        </w:rPr>
        <w:t>和</w:t>
      </w:r>
      <w:r w:rsidRPr="006B6EFB">
        <w:rPr>
          <w:lang w:eastAsia="zh-CN"/>
        </w:rPr>
        <w:t>q</w:t>
      </w:r>
      <w:r w:rsidRPr="006B6EFB">
        <w:rPr>
          <w:lang w:eastAsia="zh-CN"/>
        </w:rPr>
        <w:t>的巴氏距离定义如下：</w:t>
      </w:r>
    </w:p>
    <w:p w:rsidR="006B6EFB" w:rsidRPr="006B6EFB" w:rsidRDefault="006B6EFB" w:rsidP="006B6EFB">
      <w:pPr>
        <w:rPr>
          <w:lang w:eastAsia="zh-CN"/>
        </w:rPr>
      </w:pPr>
      <w:r w:rsidRPr="006B6EFB">
        <w:rPr>
          <w:lang w:eastAsia="zh-CN"/>
        </w:rPr>
        <w:t>（</w:t>
      </w:r>
      <w:r w:rsidRPr="006B6EFB">
        <w:rPr>
          <w:lang w:eastAsia="zh-CN"/>
        </w:rPr>
        <w:t>1</w:t>
      </w:r>
      <w:r w:rsidRPr="006B6EFB">
        <w:rPr>
          <w:lang w:eastAsia="zh-CN"/>
        </w:rPr>
        <w:t>）离散概率分布</w:t>
      </w:r>
    </w:p>
    <w:p w:rsidR="006B6EFB" w:rsidRPr="006B6EFB" w:rsidRDefault="006B6EFB" w:rsidP="006B6EFB">
      <w:pPr>
        <w:rPr>
          <w:lang w:eastAsia="zh-CN"/>
        </w:rPr>
      </w:pPr>
      <w:r w:rsidRPr="006B6EFB">
        <w:rPr>
          <w:lang w:eastAsia="zh-CN"/>
        </w:rPr>
        <w:t>对于在</w:t>
      </w:r>
      <w:r w:rsidRPr="006B6EFB">
        <w:rPr>
          <w:lang w:eastAsia="zh-CN"/>
        </w:rPr>
        <w:t>X</w:t>
      </w:r>
      <w:r w:rsidRPr="006B6EFB">
        <w:rPr>
          <w:lang w:eastAsia="zh-CN"/>
        </w:rPr>
        <w:t>数域上的两个离散概率分布</w:t>
      </w:r>
      <w:r w:rsidRPr="006B6EFB">
        <w:rPr>
          <w:lang w:eastAsia="zh-CN"/>
        </w:rPr>
        <w:t>p</w:t>
      </w:r>
      <w:r w:rsidRPr="006B6EFB">
        <w:rPr>
          <w:lang w:eastAsia="zh-CN"/>
        </w:rPr>
        <w:t>和</w:t>
      </w:r>
      <w:r w:rsidRPr="006B6EFB">
        <w:rPr>
          <w:lang w:eastAsia="zh-CN"/>
        </w:rPr>
        <w:t>q</w:t>
      </w:r>
      <w:r w:rsidRPr="006B6EFB">
        <w:rPr>
          <w:lang w:eastAsia="zh-CN"/>
        </w:rPr>
        <w:t>，巴氏距离定义为</w:t>
      </w:r>
      <w:r>
        <w:rPr>
          <w:lang w:eastAsia="zh-CN"/>
        </w:rPr>
        <w:t>：</w:t>
      </w:r>
    </w:p>
    <w:p w:rsidR="006B6EFB" w:rsidRPr="006B6EFB" w:rsidRDefault="006B6EFB" w:rsidP="006B6EFB">
      <w:pPr>
        <w:jc w:val="center"/>
        <w:rPr>
          <w:lang w:eastAsia="zh-CN"/>
        </w:rPr>
      </w:pPr>
      <w:proofErr w:type="gramStart"/>
      <w:r w:rsidRPr="006B6EFB">
        <w:rPr>
          <w:lang w:eastAsia="zh-CN"/>
        </w:rPr>
        <w:t>DB(</w:t>
      </w:r>
      <w:proofErr w:type="gramEnd"/>
      <w:r w:rsidRPr="006B6EFB">
        <w:rPr>
          <w:lang w:eastAsia="zh-CN"/>
        </w:rPr>
        <w:t>p,q) = -ln(BC(p,q))</w:t>
      </w:r>
    </w:p>
    <w:p w:rsidR="006B6EFB" w:rsidRPr="006B6EFB" w:rsidRDefault="006B6EFB" w:rsidP="006B6EFB">
      <w:pPr>
        <w:rPr>
          <w:lang w:eastAsia="zh-CN"/>
        </w:rPr>
      </w:pPr>
      <w:r w:rsidRPr="006B6EFB">
        <w:rPr>
          <w:lang w:eastAsia="zh-CN"/>
        </w:rPr>
        <w:t>其中</w:t>
      </w:r>
    </w:p>
    <w:p w:rsidR="006B6EFB" w:rsidRPr="006B6EFB" w:rsidRDefault="006B6EFB" w:rsidP="006B6EFB">
      <w:pPr>
        <w:ind w:firstLine="720"/>
        <w:jc w:val="center"/>
        <w:rPr>
          <w:lang w:eastAsia="zh-CN"/>
        </w:rPr>
      </w:pPr>
      <w:commentRangeStart w:id="51"/>
      <w:proofErr w:type="gramStart"/>
      <w:r w:rsidRPr="006B6EFB">
        <w:rPr>
          <w:lang w:eastAsia="zh-CN"/>
        </w:rPr>
        <w:t>BC(</w:t>
      </w:r>
      <w:proofErr w:type="gramEnd"/>
      <w:r w:rsidRPr="006B6EFB">
        <w:rPr>
          <w:lang w:eastAsia="zh-CN"/>
        </w:rPr>
        <w:t>p,q) = ∑√p(x)q(x)</w:t>
      </w:r>
      <w:commentRangeEnd w:id="51"/>
      <w:r w:rsidR="00717192">
        <w:rPr>
          <w:rStyle w:val="ad"/>
          <w:rFonts w:ascii="宋体" w:hAnsi="宋体" w:cstheme="minorBidi"/>
        </w:rPr>
        <w:commentReference w:id="51"/>
      </w:r>
    </w:p>
    <w:p w:rsidR="006B6EFB" w:rsidRPr="006B6EFB" w:rsidRDefault="006B6EFB" w:rsidP="006B6EFB">
      <w:pPr>
        <w:rPr>
          <w:lang w:eastAsia="zh-CN"/>
        </w:rPr>
      </w:pPr>
      <w:r w:rsidRPr="006B6EFB">
        <w:rPr>
          <w:lang w:eastAsia="zh-CN"/>
        </w:rPr>
        <w:t>BC</w:t>
      </w:r>
      <w:r w:rsidRPr="006B6EFB">
        <w:rPr>
          <w:lang w:eastAsia="zh-CN"/>
        </w:rPr>
        <w:t>被称作</w:t>
      </w:r>
      <w:r w:rsidRPr="006B6EFB">
        <w:rPr>
          <w:lang w:eastAsia="zh-CN"/>
        </w:rPr>
        <w:t>Bhattacharyya</w:t>
      </w:r>
      <w:r w:rsidRPr="006B6EFB">
        <w:rPr>
          <w:lang w:eastAsia="zh-CN"/>
        </w:rPr>
        <w:t>系数（巴氏系数）</w:t>
      </w:r>
      <w:r w:rsidRPr="006B6EFB">
        <w:rPr>
          <w:lang w:eastAsia="zh-CN"/>
        </w:rPr>
        <w:t>0≤BC≤1q</w:t>
      </w:r>
      <w:r w:rsidRPr="006B6EFB">
        <w:rPr>
          <w:lang w:eastAsia="zh-CN"/>
        </w:rPr>
        <w:t>且</w:t>
      </w:r>
      <w:r w:rsidRPr="006B6EFB">
        <w:rPr>
          <w:lang w:eastAsia="zh-CN"/>
        </w:rPr>
        <w:t>0≤DB≤∞</w:t>
      </w:r>
    </w:p>
    <w:p w:rsidR="006B6EFB" w:rsidRPr="006B6EFB" w:rsidRDefault="006B6EFB" w:rsidP="006B6EFB">
      <w:pPr>
        <w:rPr>
          <w:lang w:eastAsia="zh-CN"/>
        </w:rPr>
      </w:pPr>
      <w:r w:rsidRPr="006B6EFB">
        <w:rPr>
          <w:lang w:eastAsia="zh-CN"/>
        </w:rPr>
        <w:t>（</w:t>
      </w:r>
      <w:r w:rsidRPr="006B6EFB">
        <w:rPr>
          <w:lang w:eastAsia="zh-CN"/>
        </w:rPr>
        <w:t>2</w:t>
      </w:r>
      <w:r w:rsidRPr="006B6EFB">
        <w:rPr>
          <w:lang w:eastAsia="zh-CN"/>
        </w:rPr>
        <w:t>）连续概率分布</w:t>
      </w:r>
    </w:p>
    <w:p w:rsidR="006B6EFB" w:rsidRPr="006B6EFB" w:rsidRDefault="006B6EFB" w:rsidP="006B6EFB">
      <w:pPr>
        <w:rPr>
          <w:lang w:eastAsia="zh-CN"/>
        </w:rPr>
      </w:pPr>
      <w:r w:rsidRPr="006B6EFB">
        <w:rPr>
          <w:lang w:eastAsia="zh-CN"/>
        </w:rPr>
        <w:t>在连续情形中，</w:t>
      </w:r>
      <w:r w:rsidRPr="006B6EFB">
        <w:rPr>
          <w:lang w:eastAsia="zh-CN"/>
        </w:rPr>
        <w:t>Bhattacharyya</w:t>
      </w:r>
      <w:r w:rsidRPr="006B6EFB">
        <w:rPr>
          <w:lang w:eastAsia="zh-CN"/>
        </w:rPr>
        <w:t>系数如下定义：</w:t>
      </w:r>
    </w:p>
    <w:p w:rsidR="006B6EFB" w:rsidRPr="006B6EFB" w:rsidRDefault="006B6EFB" w:rsidP="006B6EFB">
      <w:pPr>
        <w:ind w:firstLine="720"/>
        <w:jc w:val="center"/>
        <w:rPr>
          <w:lang w:eastAsia="zh-CN"/>
        </w:rPr>
      </w:pPr>
      <w:proofErr w:type="gramStart"/>
      <w:r w:rsidRPr="006B6EFB">
        <w:rPr>
          <w:lang w:eastAsia="zh-CN"/>
        </w:rPr>
        <w:t>BC(</w:t>
      </w:r>
      <w:proofErr w:type="gramEnd"/>
      <w:r w:rsidRPr="006B6EFB">
        <w:rPr>
          <w:lang w:eastAsia="zh-CN"/>
        </w:rPr>
        <w:t>p,q) = ∫√p(x)q(x)dx</w:t>
      </w:r>
    </w:p>
    <w:p w:rsidR="006B6EFB" w:rsidRDefault="006B6EFB" w:rsidP="006B6EFB">
      <w:pPr>
        <w:rPr>
          <w:lang w:eastAsia="zh-CN"/>
        </w:rPr>
      </w:pPr>
      <w:r w:rsidRPr="006B6EFB">
        <w:rPr>
          <w:lang w:eastAsia="zh-CN"/>
        </w:rPr>
        <w:t>0≤BC≤</w:t>
      </w:r>
      <w:commentRangeStart w:id="52"/>
      <w:r w:rsidRPr="006B6EFB">
        <w:rPr>
          <w:lang w:eastAsia="zh-CN"/>
        </w:rPr>
        <w:t>1q</w:t>
      </w:r>
      <w:commentRangeEnd w:id="52"/>
      <w:r w:rsidR="00717192">
        <w:rPr>
          <w:rStyle w:val="ad"/>
          <w:rFonts w:ascii="宋体" w:hAnsi="宋体" w:cstheme="minorBidi"/>
        </w:rPr>
        <w:commentReference w:id="52"/>
      </w:r>
      <w:r w:rsidRPr="006B6EFB">
        <w:rPr>
          <w:lang w:eastAsia="zh-CN"/>
        </w:rPr>
        <w:t>且</w:t>
      </w:r>
      <w:r w:rsidRPr="006B6EFB">
        <w:rPr>
          <w:lang w:eastAsia="zh-CN"/>
        </w:rPr>
        <w:t>0≤DB≤∞</w:t>
      </w:r>
      <w:r>
        <w:rPr>
          <w:rFonts w:hint="eastAsia"/>
          <w:lang w:eastAsia="zh-CN"/>
        </w:rPr>
        <w:t>，</w:t>
      </w:r>
      <w:r w:rsidRPr="006B6EFB">
        <w:rPr>
          <w:lang w:eastAsia="zh-CN"/>
        </w:rPr>
        <w:t>两种情形中，巴氏距离</w:t>
      </w:r>
      <w:r w:rsidRPr="006B6EFB">
        <w:rPr>
          <w:lang w:eastAsia="zh-CN"/>
        </w:rPr>
        <w:t>DB</w:t>
      </w:r>
      <w:r w:rsidRPr="006B6EFB">
        <w:rPr>
          <w:lang w:eastAsia="zh-CN"/>
        </w:rPr>
        <w:t>均不满足三角不等式</w:t>
      </w:r>
    </w:p>
    <w:p w:rsidR="00243D7C" w:rsidRDefault="00243D7C" w:rsidP="006B6EFB">
      <w:pPr>
        <w:rPr>
          <w:lang w:eastAsia="zh-CN"/>
        </w:rPr>
      </w:pPr>
    </w:p>
    <w:p w:rsidR="006B6EFB" w:rsidRDefault="00243D7C" w:rsidP="00243D7C">
      <w:pPr>
        <w:rPr>
          <w:lang w:eastAsia="zh-CN"/>
        </w:rPr>
      </w:pPr>
      <w:r>
        <w:rPr>
          <w:rFonts w:hint="eastAsia"/>
          <w:lang w:eastAsia="zh-CN"/>
        </w:rPr>
        <w:tab/>
      </w:r>
      <w:r>
        <w:rPr>
          <w:rFonts w:hint="eastAsia"/>
          <w:lang w:eastAsia="zh-CN"/>
        </w:rPr>
        <w:t>根据</w:t>
      </w:r>
      <w:commentRangeStart w:id="53"/>
      <w:r>
        <w:rPr>
          <w:lang w:eastAsia="zh-CN"/>
        </w:rPr>
        <w:t>公式</w:t>
      </w:r>
      <w:r>
        <w:rPr>
          <w:lang w:eastAsia="zh-CN"/>
        </w:rPr>
        <w:t>X</w:t>
      </w:r>
      <w:commentRangeEnd w:id="53"/>
      <w:r w:rsidR="00717192">
        <w:rPr>
          <w:rStyle w:val="ad"/>
          <w:rFonts w:ascii="宋体" w:hAnsi="宋体" w:cstheme="minorBidi"/>
        </w:rPr>
        <w:commentReference w:id="53"/>
      </w:r>
      <w:r>
        <w:rPr>
          <w:lang w:eastAsia="zh-CN"/>
        </w:rPr>
        <w:t>，</w:t>
      </w:r>
      <w:r>
        <w:rPr>
          <w:rFonts w:hint="eastAsia"/>
          <w:lang w:eastAsia="zh-CN"/>
        </w:rPr>
        <w:t>在</w:t>
      </w:r>
      <w:r>
        <w:rPr>
          <w:lang w:eastAsia="zh-CN"/>
        </w:rPr>
        <w:t>图</w:t>
      </w:r>
      <w:r>
        <w:rPr>
          <w:lang w:eastAsia="zh-CN"/>
        </w:rPr>
        <w:t>3.15</w:t>
      </w:r>
      <w:r>
        <w:rPr>
          <w:rFonts w:hint="eastAsia"/>
          <w:lang w:eastAsia="zh-CN"/>
        </w:rPr>
        <w:t>中</w:t>
      </w:r>
      <w:r>
        <w:rPr>
          <w:lang w:eastAsia="zh-CN"/>
        </w:rPr>
        <w:t>四条</w:t>
      </w:r>
      <w:r>
        <w:rPr>
          <w:rFonts w:hint="eastAsia"/>
          <w:lang w:eastAsia="zh-CN"/>
        </w:rPr>
        <w:t>曲线</w:t>
      </w:r>
      <w:r>
        <w:rPr>
          <w:lang w:eastAsia="zh-CN"/>
        </w:rPr>
        <w:t>中，由于</w:t>
      </w:r>
      <w:r>
        <w:rPr>
          <w:rFonts w:hint="eastAsia"/>
          <w:lang w:eastAsia="zh-CN"/>
        </w:rPr>
        <w:t>相邻</w:t>
      </w:r>
      <w:r>
        <w:rPr>
          <w:lang w:eastAsia="zh-CN"/>
        </w:rPr>
        <w:t>曲线的巴氏距离</w:t>
      </w:r>
      <w:r>
        <w:rPr>
          <w:rFonts w:hint="eastAsia"/>
          <w:lang w:eastAsia="zh-CN"/>
        </w:rPr>
        <w:t>小于</w:t>
      </w:r>
      <w:r>
        <w:rPr>
          <w:lang w:eastAsia="zh-CN"/>
        </w:rPr>
        <w:t>不相邻曲线，</w:t>
      </w:r>
      <w:r>
        <w:rPr>
          <w:rFonts w:hint="eastAsia"/>
          <w:lang w:eastAsia="zh-CN"/>
        </w:rPr>
        <w:t>因此</w:t>
      </w:r>
      <w:r>
        <w:rPr>
          <w:lang w:eastAsia="zh-CN"/>
        </w:rPr>
        <w:t>我们计算出</w:t>
      </w:r>
      <w:r>
        <w:rPr>
          <w:rFonts w:hint="eastAsia"/>
          <w:lang w:eastAsia="zh-CN"/>
        </w:rPr>
        <w:t>每对</w:t>
      </w:r>
      <w:r>
        <w:rPr>
          <w:lang w:eastAsia="zh-CN"/>
        </w:rPr>
        <w:t>相邻曲线的巴氏距离。</w:t>
      </w:r>
      <w:commentRangeStart w:id="54"/>
      <w:proofErr w:type="gramStart"/>
      <w:r>
        <w:rPr>
          <w:lang w:eastAsia="zh-CN"/>
        </w:rPr>
        <w:t>冬季样</w:t>
      </w:r>
      <w:proofErr w:type="gramEnd"/>
      <w:r>
        <w:rPr>
          <w:lang w:eastAsia="zh-CN"/>
        </w:rPr>
        <w:t>例（黑</w:t>
      </w:r>
      <w:r>
        <w:rPr>
          <w:rFonts w:hint="eastAsia"/>
          <w:lang w:eastAsia="zh-CN"/>
        </w:rPr>
        <w:t>色</w:t>
      </w:r>
      <w:r>
        <w:rPr>
          <w:lang w:eastAsia="zh-CN"/>
        </w:rPr>
        <w:t>线）与</w:t>
      </w:r>
      <w:proofErr w:type="gramStart"/>
      <w:r>
        <w:rPr>
          <w:lang w:eastAsia="zh-CN"/>
        </w:rPr>
        <w:t>春季样</w:t>
      </w:r>
      <w:proofErr w:type="gramEnd"/>
      <w:r>
        <w:rPr>
          <w:lang w:eastAsia="zh-CN"/>
        </w:rPr>
        <w:t>例（黄色线）：</w:t>
      </w:r>
      <w:r w:rsidRPr="00243D7C">
        <w:rPr>
          <w:lang w:eastAsia="zh-CN"/>
        </w:rPr>
        <w:t>0.601697255936</w:t>
      </w:r>
      <w:r>
        <w:rPr>
          <w:lang w:eastAsia="zh-CN"/>
        </w:rPr>
        <w:t>；</w:t>
      </w:r>
      <w:proofErr w:type="gramStart"/>
      <w:r>
        <w:rPr>
          <w:lang w:eastAsia="zh-CN"/>
        </w:rPr>
        <w:t>春季样</w:t>
      </w:r>
      <w:proofErr w:type="gramEnd"/>
      <w:r>
        <w:rPr>
          <w:lang w:eastAsia="zh-CN"/>
        </w:rPr>
        <w:t>例（黄色）与</w:t>
      </w:r>
      <w:proofErr w:type="gramStart"/>
      <w:r>
        <w:rPr>
          <w:lang w:eastAsia="zh-CN"/>
        </w:rPr>
        <w:t>夏季样</w:t>
      </w:r>
      <w:proofErr w:type="gramEnd"/>
      <w:r>
        <w:rPr>
          <w:lang w:eastAsia="zh-CN"/>
        </w:rPr>
        <w:t>例（绿色）：</w:t>
      </w:r>
      <w:r w:rsidRPr="00243D7C">
        <w:rPr>
          <w:lang w:eastAsia="zh-CN"/>
        </w:rPr>
        <w:t>0.610565287073</w:t>
      </w:r>
      <w:r>
        <w:rPr>
          <w:lang w:eastAsia="zh-CN"/>
        </w:rPr>
        <w:t>；</w:t>
      </w:r>
      <w:proofErr w:type="gramStart"/>
      <w:r>
        <w:rPr>
          <w:rFonts w:hint="eastAsia"/>
          <w:lang w:eastAsia="zh-CN"/>
        </w:rPr>
        <w:t>夏季</w:t>
      </w:r>
      <w:r>
        <w:rPr>
          <w:lang w:eastAsia="zh-CN"/>
        </w:rPr>
        <w:t>样</w:t>
      </w:r>
      <w:proofErr w:type="gramEnd"/>
      <w:r>
        <w:rPr>
          <w:lang w:eastAsia="zh-CN"/>
        </w:rPr>
        <w:t>例（绿色）与</w:t>
      </w:r>
      <w:proofErr w:type="gramStart"/>
      <w:r>
        <w:rPr>
          <w:lang w:eastAsia="zh-CN"/>
        </w:rPr>
        <w:t>秋季样</w:t>
      </w:r>
      <w:proofErr w:type="gramEnd"/>
      <w:r>
        <w:rPr>
          <w:lang w:eastAsia="zh-CN"/>
        </w:rPr>
        <w:t>例（红色）：</w:t>
      </w:r>
      <w:r w:rsidRPr="00243D7C">
        <w:rPr>
          <w:lang w:eastAsia="zh-CN"/>
        </w:rPr>
        <w:t>0.508723010269</w:t>
      </w:r>
      <w:r>
        <w:rPr>
          <w:lang w:eastAsia="zh-CN"/>
        </w:rPr>
        <w:t>。</w:t>
      </w:r>
      <w:r>
        <w:rPr>
          <w:rFonts w:hint="eastAsia"/>
          <w:lang w:eastAsia="zh-CN"/>
        </w:rPr>
        <w:t>取</w:t>
      </w:r>
      <w:r>
        <w:rPr>
          <w:lang w:eastAsia="zh-CN"/>
        </w:rPr>
        <w:t>平均值为样例相似度：</w:t>
      </w:r>
      <w:r w:rsidRPr="00243D7C">
        <w:rPr>
          <w:lang w:eastAsia="zh-CN"/>
        </w:rPr>
        <w:t>0.573661851093</w:t>
      </w:r>
      <w:r>
        <w:rPr>
          <w:lang w:eastAsia="zh-CN"/>
        </w:rPr>
        <w:t>。</w:t>
      </w:r>
      <w:commentRangeEnd w:id="54"/>
      <w:r w:rsidR="00717192">
        <w:rPr>
          <w:rStyle w:val="ad"/>
          <w:rFonts w:ascii="宋体" w:hAnsi="宋体" w:cstheme="minorBidi"/>
        </w:rPr>
        <w:commentReference w:id="54"/>
      </w:r>
      <w:r>
        <w:rPr>
          <w:lang w:eastAsia="zh-CN"/>
        </w:rPr>
        <w:t>这个</w:t>
      </w:r>
      <w:r>
        <w:rPr>
          <w:rFonts w:hint="eastAsia"/>
          <w:lang w:eastAsia="zh-CN"/>
        </w:rPr>
        <w:t>样例</w:t>
      </w:r>
      <w:r>
        <w:rPr>
          <w:lang w:eastAsia="zh-CN"/>
        </w:rPr>
        <w:t>相似度将在后面的计算中被视为待测试图片与样例的相似度的零值，</w:t>
      </w:r>
      <w:r>
        <w:rPr>
          <w:rFonts w:hint="eastAsia"/>
          <w:lang w:eastAsia="zh-CN"/>
        </w:rPr>
        <w:t>即当</w:t>
      </w:r>
      <w:r>
        <w:rPr>
          <w:lang w:eastAsia="zh-CN"/>
        </w:rPr>
        <w:t>待测</w:t>
      </w:r>
      <w:r>
        <w:rPr>
          <w:rFonts w:hint="eastAsia"/>
          <w:lang w:eastAsia="zh-CN"/>
        </w:rPr>
        <w:t>图片</w:t>
      </w:r>
      <w:r>
        <w:rPr>
          <w:lang w:eastAsia="zh-CN"/>
        </w:rPr>
        <w:t>与某个季节类型的样例的相似度</w:t>
      </w:r>
      <w:r>
        <w:rPr>
          <w:rFonts w:hint="eastAsia"/>
          <w:lang w:eastAsia="zh-CN"/>
        </w:rPr>
        <w:t>小于</w:t>
      </w:r>
      <w:r w:rsidRPr="00243D7C">
        <w:rPr>
          <w:lang w:eastAsia="zh-CN"/>
        </w:rPr>
        <w:t>0.573661851093</w:t>
      </w:r>
      <w:r>
        <w:rPr>
          <w:lang w:eastAsia="zh-CN"/>
        </w:rPr>
        <w:t>时，</w:t>
      </w:r>
      <w:r>
        <w:rPr>
          <w:rFonts w:hint="eastAsia"/>
          <w:lang w:eastAsia="zh-CN"/>
        </w:rPr>
        <w:t>我们认为</w:t>
      </w:r>
      <w:r>
        <w:rPr>
          <w:lang w:eastAsia="zh-CN"/>
        </w:rPr>
        <w:t>待测人物的这个被测试部位完全不属于该季节类型。</w:t>
      </w:r>
    </w:p>
    <w:p w:rsidR="0085346D" w:rsidRDefault="00243D7C" w:rsidP="00243D7C">
      <w:pPr>
        <w:rPr>
          <w:lang w:eastAsia="zh-CN"/>
        </w:rPr>
      </w:pPr>
      <w:r>
        <w:rPr>
          <w:rFonts w:hint="eastAsia"/>
          <w:lang w:eastAsia="zh-CN"/>
        </w:rPr>
        <w:lastRenderedPageBreak/>
        <w:tab/>
      </w:r>
    </w:p>
    <w:p w:rsidR="0085346D" w:rsidRDefault="0085346D" w:rsidP="0083714F">
      <w:pPr>
        <w:jc w:val="center"/>
        <w:rPr>
          <w:lang w:eastAsia="zh-CN"/>
        </w:rPr>
      </w:pPr>
      <w:r>
        <w:rPr>
          <w:rFonts w:hint="eastAsia"/>
          <w:noProof/>
          <w:lang w:eastAsia="zh-CN"/>
        </w:rPr>
        <w:drawing>
          <wp:inline distT="0" distB="0" distL="0" distR="0">
            <wp:extent cx="3774918" cy="2293112"/>
            <wp:effectExtent l="0" t="0" r="10160" b="0"/>
            <wp:docPr id="16" name="Picture 16"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6%20at%2010.57.47%20AM.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788357" cy="2301275"/>
                    </a:xfrm>
                    <a:prstGeom prst="rect">
                      <a:avLst/>
                    </a:prstGeom>
                    <a:noFill/>
                    <a:ln>
                      <a:noFill/>
                    </a:ln>
                  </pic:spPr>
                </pic:pic>
              </a:graphicData>
            </a:graphic>
          </wp:inline>
        </w:drawing>
      </w:r>
    </w:p>
    <w:p w:rsidR="0085346D" w:rsidRDefault="0085346D" w:rsidP="0085346D">
      <w:pPr>
        <w:jc w:val="center"/>
        <w:rPr>
          <w:lang w:eastAsia="zh-CN"/>
        </w:rPr>
      </w:pPr>
      <w:r>
        <w:rPr>
          <w:rFonts w:hint="eastAsia"/>
          <w:lang w:eastAsia="zh-CN"/>
        </w:rPr>
        <w:t>图</w:t>
      </w:r>
      <w:r>
        <w:rPr>
          <w:lang w:eastAsia="zh-CN"/>
        </w:rPr>
        <w:t xml:space="preserve">3.16 </w:t>
      </w:r>
      <w:r>
        <w:rPr>
          <w:rFonts w:hint="eastAsia"/>
          <w:lang w:eastAsia="zh-CN"/>
        </w:rPr>
        <w:t>待检测</w:t>
      </w:r>
      <w:r>
        <w:rPr>
          <w:lang w:eastAsia="zh-CN"/>
        </w:rPr>
        <w:t>图片与四季样例的颜色概率分布曲线</w:t>
      </w:r>
    </w:p>
    <w:p w:rsidR="0085346D" w:rsidRDefault="0085346D" w:rsidP="00243D7C">
      <w:pPr>
        <w:rPr>
          <w:lang w:eastAsia="zh-CN"/>
        </w:rPr>
      </w:pPr>
    </w:p>
    <w:p w:rsidR="0085346D" w:rsidRDefault="00243D7C" w:rsidP="0085346D">
      <w:pPr>
        <w:ind w:firstLine="720"/>
        <w:rPr>
          <w:lang w:eastAsia="zh-CN"/>
        </w:rPr>
      </w:pPr>
      <w:r>
        <w:rPr>
          <w:rFonts w:hint="eastAsia"/>
          <w:lang w:eastAsia="zh-CN"/>
        </w:rPr>
        <w:t>在</w:t>
      </w:r>
      <w:r>
        <w:rPr>
          <w:lang w:eastAsia="zh-CN"/>
        </w:rPr>
        <w:t>图</w:t>
      </w:r>
      <w:r>
        <w:rPr>
          <w:lang w:eastAsia="zh-CN"/>
        </w:rPr>
        <w:t>3.15</w:t>
      </w:r>
      <w:r>
        <w:rPr>
          <w:rFonts w:hint="eastAsia"/>
          <w:lang w:eastAsia="zh-CN"/>
        </w:rPr>
        <w:t>中</w:t>
      </w:r>
      <w:r>
        <w:rPr>
          <w:lang w:eastAsia="zh-CN"/>
        </w:rPr>
        <w:t>绘制</w:t>
      </w:r>
      <w:bookmarkStart w:id="55" w:name="2"/>
      <w:bookmarkStart w:id="56" w:name="sub10511669_2"/>
      <w:bookmarkStart w:id="57" w:name="巴氏距离"/>
      <w:bookmarkEnd w:id="55"/>
      <w:bookmarkEnd w:id="56"/>
      <w:bookmarkEnd w:id="57"/>
      <w:r>
        <w:rPr>
          <w:rFonts w:hint="eastAsia"/>
          <w:lang w:eastAsia="zh-CN"/>
        </w:rPr>
        <w:t>图</w:t>
      </w:r>
      <w:r>
        <w:rPr>
          <w:lang w:eastAsia="zh-CN"/>
        </w:rPr>
        <w:t>3.13</w:t>
      </w:r>
      <w:r>
        <w:rPr>
          <w:rFonts w:hint="eastAsia"/>
          <w:lang w:eastAsia="zh-CN"/>
        </w:rPr>
        <w:t>中</w:t>
      </w:r>
      <w:r>
        <w:rPr>
          <w:lang w:eastAsia="zh-CN"/>
        </w:rPr>
        <w:t>待检测图像的</w:t>
      </w:r>
      <w:r w:rsidR="0085346D">
        <w:rPr>
          <w:lang w:eastAsia="zh-CN"/>
        </w:rPr>
        <w:t>颜色</w:t>
      </w:r>
      <w:r w:rsidR="0085346D">
        <w:rPr>
          <w:rFonts w:hint="eastAsia"/>
          <w:lang w:eastAsia="zh-CN"/>
        </w:rPr>
        <w:t>概</w:t>
      </w:r>
      <w:commentRangeStart w:id="58"/>
      <w:r w:rsidR="0085346D">
        <w:rPr>
          <w:rFonts w:hint="eastAsia"/>
          <w:lang w:eastAsia="zh-CN"/>
        </w:rPr>
        <w:t>率</w:t>
      </w:r>
      <w:r w:rsidR="0085346D">
        <w:rPr>
          <w:lang w:eastAsia="zh-CN"/>
        </w:rPr>
        <w:t>分布曲线，</w:t>
      </w:r>
      <w:r w:rsidR="0085346D">
        <w:rPr>
          <w:rFonts w:hint="eastAsia"/>
          <w:lang w:eastAsia="zh-CN"/>
        </w:rPr>
        <w:t>如</w:t>
      </w:r>
      <w:r w:rsidR="0085346D">
        <w:rPr>
          <w:lang w:eastAsia="zh-CN"/>
        </w:rPr>
        <w:t>图</w:t>
      </w:r>
      <w:r w:rsidR="0085346D">
        <w:rPr>
          <w:lang w:eastAsia="zh-CN"/>
        </w:rPr>
        <w:t>3.16</w:t>
      </w:r>
      <w:r w:rsidR="0085346D">
        <w:rPr>
          <w:rFonts w:hint="eastAsia"/>
          <w:lang w:eastAsia="zh-CN"/>
        </w:rPr>
        <w:t>所示</w:t>
      </w:r>
      <w:commentRangeEnd w:id="58"/>
      <w:r w:rsidR="006E350A">
        <w:rPr>
          <w:rStyle w:val="ad"/>
          <w:rFonts w:ascii="宋体" w:hAnsi="宋体" w:cstheme="minorBidi"/>
        </w:rPr>
        <w:commentReference w:id="58"/>
      </w:r>
      <w:r w:rsidR="0085346D">
        <w:rPr>
          <w:lang w:eastAsia="zh-CN"/>
        </w:rPr>
        <w:t>。显然，</w:t>
      </w:r>
      <w:r w:rsidR="0085346D">
        <w:rPr>
          <w:rFonts w:hint="eastAsia"/>
          <w:lang w:eastAsia="zh-CN"/>
        </w:rPr>
        <w:t>该曲线</w:t>
      </w:r>
      <w:r w:rsidR="0085346D">
        <w:rPr>
          <w:lang w:eastAsia="zh-CN"/>
        </w:rPr>
        <w:t>与绿色曲线，</w:t>
      </w:r>
      <w:r w:rsidR="0085346D">
        <w:rPr>
          <w:rFonts w:hint="eastAsia"/>
          <w:lang w:eastAsia="zh-CN"/>
        </w:rPr>
        <w:t>即</w:t>
      </w:r>
      <w:proofErr w:type="gramStart"/>
      <w:r w:rsidR="0085346D">
        <w:rPr>
          <w:lang w:eastAsia="zh-CN"/>
        </w:rPr>
        <w:t>夏季样</w:t>
      </w:r>
      <w:proofErr w:type="gramEnd"/>
      <w:r w:rsidR="0085346D">
        <w:rPr>
          <w:lang w:eastAsia="zh-CN"/>
        </w:rPr>
        <w:t>例的</w:t>
      </w:r>
      <w:r w:rsidR="00B36374">
        <w:rPr>
          <w:lang w:eastAsia="zh-CN"/>
        </w:rPr>
        <w:t>颜色概率分布曲线非常接近，</w:t>
      </w:r>
      <w:r w:rsidR="00B36374">
        <w:rPr>
          <w:rFonts w:hint="eastAsia"/>
          <w:lang w:eastAsia="zh-CN"/>
        </w:rPr>
        <w:t>这</w:t>
      </w:r>
      <w:r w:rsidR="00B36374">
        <w:rPr>
          <w:lang w:eastAsia="zh-CN"/>
        </w:rPr>
        <w:t>符合我们</w:t>
      </w:r>
      <w:commentRangeStart w:id="59"/>
      <w:r w:rsidR="00B36374">
        <w:rPr>
          <w:lang w:eastAsia="zh-CN"/>
        </w:rPr>
        <w:t>肉眼观察</w:t>
      </w:r>
      <w:commentRangeEnd w:id="59"/>
      <w:r w:rsidR="006E350A">
        <w:rPr>
          <w:rStyle w:val="ad"/>
          <w:rFonts w:ascii="宋体" w:hAnsi="宋体" w:cstheme="minorBidi"/>
        </w:rPr>
        <w:commentReference w:id="59"/>
      </w:r>
      <w:r w:rsidR="00B36374">
        <w:rPr>
          <w:lang w:eastAsia="zh-CN"/>
        </w:rPr>
        <w:t>的结果。</w:t>
      </w:r>
      <w:r w:rsidR="0085346D">
        <w:rPr>
          <w:rFonts w:hint="eastAsia"/>
          <w:lang w:eastAsia="zh-CN"/>
        </w:rPr>
        <w:t>接着</w:t>
      </w:r>
      <w:r w:rsidR="0085346D">
        <w:rPr>
          <w:lang w:eastAsia="zh-CN"/>
        </w:rPr>
        <w:t>计算出该曲线与四种季节类型样例</w:t>
      </w:r>
      <w:r w:rsidR="00B36374">
        <w:rPr>
          <w:lang w:eastAsia="zh-CN"/>
        </w:rPr>
        <w:t>曲线</w:t>
      </w:r>
      <w:r w:rsidR="0085346D">
        <w:rPr>
          <w:lang w:eastAsia="zh-CN"/>
        </w:rPr>
        <w:t>的</w:t>
      </w:r>
      <w:r w:rsidR="00B36374">
        <w:rPr>
          <w:rFonts w:hint="eastAsia"/>
          <w:lang w:eastAsia="zh-CN"/>
        </w:rPr>
        <w:t>巴氏</w:t>
      </w:r>
      <w:r w:rsidR="00B36374">
        <w:rPr>
          <w:lang w:eastAsia="zh-CN"/>
        </w:rPr>
        <w:t>距离</w:t>
      </w:r>
      <w:r w:rsidR="0085346D">
        <w:rPr>
          <w:lang w:eastAsia="zh-CN"/>
        </w:rPr>
        <w:t>：</w:t>
      </w:r>
    </w:p>
    <w:p w:rsidR="00B36374" w:rsidRDefault="00B36374" w:rsidP="00B36374">
      <w:pPr>
        <w:jc w:val="center"/>
        <w:rPr>
          <w:lang w:eastAsia="zh-CN"/>
        </w:rPr>
      </w:pPr>
      <w:commentRangeStart w:id="60"/>
      <w:r>
        <w:rPr>
          <w:rFonts w:hint="eastAsia"/>
          <w:lang w:eastAsia="zh-CN"/>
        </w:rPr>
        <w:t>春季</w:t>
      </w:r>
      <w:r>
        <w:rPr>
          <w:lang w:eastAsia="zh-CN"/>
        </w:rPr>
        <w:t>：</w:t>
      </w:r>
      <w:r>
        <w:rPr>
          <w:lang w:eastAsia="zh-CN"/>
        </w:rPr>
        <w:t>0.413328848594</w:t>
      </w:r>
    </w:p>
    <w:p w:rsidR="00B36374" w:rsidRDefault="00B36374" w:rsidP="00B36374">
      <w:pPr>
        <w:jc w:val="center"/>
        <w:rPr>
          <w:lang w:eastAsia="zh-CN"/>
        </w:rPr>
      </w:pPr>
      <w:r>
        <w:rPr>
          <w:lang w:eastAsia="zh-CN"/>
        </w:rPr>
        <w:t>夏季：</w:t>
      </w:r>
      <w:r>
        <w:rPr>
          <w:lang w:eastAsia="zh-CN"/>
        </w:rPr>
        <w:t>0.890614123091</w:t>
      </w:r>
    </w:p>
    <w:p w:rsidR="00B36374" w:rsidRDefault="00B36374" w:rsidP="00B36374">
      <w:pPr>
        <w:jc w:val="center"/>
        <w:rPr>
          <w:lang w:eastAsia="zh-CN"/>
        </w:rPr>
      </w:pPr>
      <w:r>
        <w:rPr>
          <w:lang w:eastAsia="zh-CN"/>
        </w:rPr>
        <w:t>秋季：</w:t>
      </w:r>
      <w:r>
        <w:rPr>
          <w:lang w:eastAsia="zh-CN"/>
        </w:rPr>
        <w:t>0.761557014677</w:t>
      </w:r>
    </w:p>
    <w:p w:rsidR="0085346D" w:rsidRDefault="00B36374" w:rsidP="00B36374">
      <w:pPr>
        <w:jc w:val="center"/>
        <w:rPr>
          <w:lang w:eastAsia="zh-CN"/>
        </w:rPr>
      </w:pPr>
      <w:r>
        <w:rPr>
          <w:lang w:eastAsia="zh-CN"/>
        </w:rPr>
        <w:t>冬季：</w:t>
      </w:r>
      <w:r>
        <w:rPr>
          <w:lang w:eastAsia="zh-CN"/>
        </w:rPr>
        <w:t>0.0175899140741</w:t>
      </w:r>
    </w:p>
    <w:commentRangeEnd w:id="60"/>
    <w:p w:rsidR="00B36374" w:rsidRDefault="006E350A" w:rsidP="00B36374">
      <w:pPr>
        <w:rPr>
          <w:lang w:eastAsia="zh-CN"/>
        </w:rPr>
      </w:pPr>
      <w:r>
        <w:rPr>
          <w:rStyle w:val="ad"/>
          <w:rFonts w:ascii="宋体" w:hAnsi="宋体" w:cstheme="minorBidi"/>
        </w:rPr>
        <w:commentReference w:id="60"/>
      </w:r>
      <w:r w:rsidR="0085346D">
        <w:rPr>
          <w:lang w:eastAsia="zh-CN"/>
        </w:rPr>
        <w:t>在此基础上</w:t>
      </w:r>
      <w:commentRangeStart w:id="61"/>
      <w:r w:rsidR="0085346D">
        <w:rPr>
          <w:lang w:eastAsia="zh-CN"/>
        </w:rPr>
        <w:t>减去样</w:t>
      </w:r>
      <w:proofErr w:type="gramStart"/>
      <w:r w:rsidR="0085346D">
        <w:rPr>
          <w:lang w:eastAsia="zh-CN"/>
        </w:rPr>
        <w:t>例之间</w:t>
      </w:r>
      <w:proofErr w:type="gramEnd"/>
      <w:r w:rsidR="0085346D">
        <w:rPr>
          <w:lang w:eastAsia="zh-CN"/>
        </w:rPr>
        <w:t>的相似度，并做归一化处理，</w:t>
      </w:r>
      <w:r w:rsidR="0085346D">
        <w:rPr>
          <w:rFonts w:hint="eastAsia"/>
          <w:lang w:eastAsia="zh-CN"/>
        </w:rPr>
        <w:t>将</w:t>
      </w:r>
      <w:proofErr w:type="gramStart"/>
      <w:r w:rsidR="0085346D">
        <w:rPr>
          <w:lang w:eastAsia="zh-CN"/>
        </w:rPr>
        <w:t>值全部</w:t>
      </w:r>
      <w:proofErr w:type="gramEnd"/>
      <w:r w:rsidR="0085346D">
        <w:rPr>
          <w:lang w:eastAsia="zh-CN"/>
        </w:rPr>
        <w:t>映射到</w:t>
      </w:r>
      <w:r w:rsidR="0085346D">
        <w:rPr>
          <w:lang w:eastAsia="zh-CN"/>
        </w:rPr>
        <w:t>[0,1]</w:t>
      </w:r>
      <w:r w:rsidR="0085346D">
        <w:rPr>
          <w:rFonts w:hint="eastAsia"/>
          <w:lang w:eastAsia="zh-CN"/>
        </w:rPr>
        <w:t>区间</w:t>
      </w:r>
      <w:r w:rsidR="0085346D">
        <w:rPr>
          <w:lang w:eastAsia="zh-CN"/>
        </w:rPr>
        <w:t>内，</w:t>
      </w:r>
      <w:r w:rsidR="0085346D">
        <w:rPr>
          <w:rFonts w:hint="eastAsia"/>
          <w:lang w:eastAsia="zh-CN"/>
        </w:rPr>
        <w:t>结果如下</w:t>
      </w:r>
      <w:r w:rsidR="0085346D">
        <w:rPr>
          <w:lang w:eastAsia="zh-CN"/>
        </w:rPr>
        <w:t>：</w:t>
      </w:r>
    </w:p>
    <w:p w:rsidR="00B36374" w:rsidRDefault="00B36374" w:rsidP="00B36374">
      <w:pPr>
        <w:jc w:val="center"/>
        <w:rPr>
          <w:lang w:eastAsia="zh-CN"/>
        </w:rPr>
      </w:pPr>
      <w:r>
        <w:rPr>
          <w:rFonts w:hint="eastAsia"/>
          <w:lang w:eastAsia="zh-CN"/>
        </w:rPr>
        <w:t>春季</w:t>
      </w:r>
      <w:r>
        <w:rPr>
          <w:lang w:eastAsia="zh-CN"/>
        </w:rPr>
        <w:t>：</w:t>
      </w:r>
      <w:r>
        <w:rPr>
          <w:lang w:eastAsia="zh-CN"/>
        </w:rPr>
        <w:t>0.0</w:t>
      </w:r>
    </w:p>
    <w:p w:rsidR="00B36374" w:rsidRDefault="00B36374" w:rsidP="00B36374">
      <w:pPr>
        <w:jc w:val="center"/>
        <w:rPr>
          <w:lang w:eastAsia="zh-CN"/>
        </w:rPr>
      </w:pPr>
      <w:r>
        <w:rPr>
          <w:rFonts w:hint="eastAsia"/>
          <w:lang w:eastAsia="zh-CN"/>
        </w:rPr>
        <w:t>夏季</w:t>
      </w:r>
      <w:r>
        <w:rPr>
          <w:lang w:eastAsia="zh-CN"/>
        </w:rPr>
        <w:t>：</w:t>
      </w:r>
      <w:r>
        <w:rPr>
          <w:lang w:eastAsia="zh-CN"/>
        </w:rPr>
        <w:t>0.74</w:t>
      </w:r>
    </w:p>
    <w:p w:rsidR="00B36374" w:rsidRDefault="00B36374" w:rsidP="00B36374">
      <w:pPr>
        <w:jc w:val="center"/>
        <w:rPr>
          <w:lang w:eastAsia="zh-CN"/>
        </w:rPr>
      </w:pPr>
      <w:r>
        <w:rPr>
          <w:rFonts w:hint="eastAsia"/>
          <w:lang w:eastAsia="zh-CN"/>
        </w:rPr>
        <w:t>秋季</w:t>
      </w:r>
      <w:r>
        <w:rPr>
          <w:lang w:eastAsia="zh-CN"/>
        </w:rPr>
        <w:t>：</w:t>
      </w:r>
      <w:r>
        <w:rPr>
          <w:lang w:eastAsia="zh-CN"/>
        </w:rPr>
        <w:t>0.44</w:t>
      </w:r>
    </w:p>
    <w:p w:rsidR="00B36374" w:rsidRDefault="00B36374" w:rsidP="00B36374">
      <w:pPr>
        <w:jc w:val="center"/>
        <w:rPr>
          <w:lang w:eastAsia="zh-CN"/>
        </w:rPr>
      </w:pPr>
      <w:r>
        <w:rPr>
          <w:rFonts w:hint="eastAsia"/>
          <w:lang w:eastAsia="zh-CN"/>
        </w:rPr>
        <w:t>冬季</w:t>
      </w:r>
      <w:r>
        <w:rPr>
          <w:lang w:eastAsia="zh-CN"/>
        </w:rPr>
        <w:t>：</w:t>
      </w:r>
      <w:r>
        <w:rPr>
          <w:lang w:eastAsia="zh-CN"/>
        </w:rPr>
        <w:t>0.0</w:t>
      </w:r>
    </w:p>
    <w:commentRangeEnd w:id="61"/>
    <w:p w:rsidR="0085346D" w:rsidRDefault="006E350A" w:rsidP="00243D7C">
      <w:pPr>
        <w:rPr>
          <w:lang w:eastAsia="zh-CN"/>
        </w:rPr>
      </w:pPr>
      <w:r>
        <w:rPr>
          <w:rStyle w:val="ad"/>
          <w:rFonts w:ascii="宋体" w:hAnsi="宋体" w:cstheme="minorBidi"/>
        </w:rPr>
        <w:commentReference w:id="61"/>
      </w:r>
    </w:p>
    <w:p w:rsidR="0085346D" w:rsidRPr="00143B7A" w:rsidRDefault="0085346D" w:rsidP="00243D7C">
      <w:pPr>
        <w:rPr>
          <w:lang w:eastAsia="zh-CN"/>
        </w:rPr>
      </w:pPr>
      <w:r>
        <w:rPr>
          <w:rFonts w:hint="eastAsia"/>
          <w:lang w:eastAsia="zh-CN"/>
        </w:rPr>
        <w:t>我们</w:t>
      </w:r>
      <w:r>
        <w:rPr>
          <w:lang w:eastAsia="zh-CN"/>
        </w:rPr>
        <w:t>把</w:t>
      </w:r>
      <w:r>
        <w:rPr>
          <w:rFonts w:hint="eastAsia"/>
          <w:lang w:eastAsia="zh-CN"/>
        </w:rPr>
        <w:t>此</w:t>
      </w:r>
      <w:r>
        <w:rPr>
          <w:lang w:eastAsia="zh-CN"/>
        </w:rPr>
        <w:t>结果</w:t>
      </w:r>
      <w:proofErr w:type="gramStart"/>
      <w:r>
        <w:rPr>
          <w:lang w:eastAsia="zh-CN"/>
        </w:rPr>
        <w:t>看做</w:t>
      </w:r>
      <w:proofErr w:type="gramEnd"/>
      <w:r>
        <w:rPr>
          <w:lang w:eastAsia="zh-CN"/>
        </w:rPr>
        <w:t>待检测图片</w:t>
      </w:r>
      <w:commentRangeStart w:id="62"/>
      <w:r>
        <w:rPr>
          <w:lang w:eastAsia="zh-CN"/>
        </w:rPr>
        <w:t>与四种季节类型的相似度</w:t>
      </w:r>
      <w:r w:rsidR="00B36374">
        <w:rPr>
          <w:lang w:eastAsia="zh-CN"/>
        </w:rPr>
        <w:t>，</w:t>
      </w:r>
      <w:r w:rsidR="00B36374">
        <w:rPr>
          <w:rFonts w:hint="eastAsia"/>
          <w:lang w:eastAsia="zh-CN"/>
        </w:rPr>
        <w:t>显然</w:t>
      </w:r>
      <w:r w:rsidR="00B36374">
        <w:rPr>
          <w:lang w:eastAsia="zh-CN"/>
        </w:rPr>
        <w:t>，</w:t>
      </w:r>
      <w:r w:rsidR="00B36374">
        <w:rPr>
          <w:rFonts w:hint="eastAsia"/>
          <w:lang w:eastAsia="zh-CN"/>
        </w:rPr>
        <w:t>该</w:t>
      </w:r>
      <w:r w:rsidR="00B36374">
        <w:rPr>
          <w:lang w:eastAsia="zh-CN"/>
        </w:rPr>
        <w:t>计算数据符合肉眼观察的规律，</w:t>
      </w:r>
      <w:commentRangeEnd w:id="62"/>
      <w:r w:rsidR="006E350A">
        <w:rPr>
          <w:rStyle w:val="ad"/>
          <w:rFonts w:ascii="宋体" w:hAnsi="宋体" w:cstheme="minorBidi"/>
        </w:rPr>
        <w:commentReference w:id="62"/>
      </w:r>
      <w:r w:rsidR="00B36374">
        <w:rPr>
          <w:rFonts w:hint="eastAsia"/>
          <w:lang w:eastAsia="zh-CN"/>
        </w:rPr>
        <w:t>算法</w:t>
      </w:r>
      <w:r w:rsidR="00B36374">
        <w:rPr>
          <w:lang w:eastAsia="zh-CN"/>
        </w:rPr>
        <w:t>合理。</w:t>
      </w:r>
    </w:p>
    <w:p w:rsidR="00143B7A" w:rsidRPr="00143B7A" w:rsidRDefault="00143B7A" w:rsidP="00143B7A">
      <w:pPr>
        <w:rPr>
          <w:lang w:eastAsia="zh-CN"/>
        </w:rPr>
      </w:pPr>
    </w:p>
    <w:p w:rsidR="00143B7A" w:rsidRPr="00143B7A" w:rsidRDefault="00143B7A" w:rsidP="00143B7A">
      <w:pPr>
        <w:rPr>
          <w:lang w:eastAsia="zh-CN"/>
        </w:rPr>
      </w:pPr>
    </w:p>
    <w:p w:rsidR="00143B7A" w:rsidRPr="00143B7A" w:rsidRDefault="00143B7A" w:rsidP="00143B7A">
      <w:pPr>
        <w:rPr>
          <w:lang w:eastAsia="zh-CN"/>
        </w:rPr>
      </w:pPr>
    </w:p>
    <w:p w:rsidR="00143B7A" w:rsidRPr="00143B7A" w:rsidRDefault="00143B7A" w:rsidP="00143B7A">
      <w:pPr>
        <w:rPr>
          <w:lang w:eastAsia="zh-CN"/>
        </w:rPr>
      </w:pPr>
    </w:p>
    <w:p w:rsidR="00C374A5" w:rsidRPr="003E19BB" w:rsidRDefault="00856EE3" w:rsidP="003E19BB">
      <w:pPr>
        <w:pStyle w:val="3"/>
        <w:rPr>
          <w:lang w:eastAsia="zh-CN"/>
        </w:rPr>
      </w:pPr>
      <w:r w:rsidRPr="003E19BB">
        <w:rPr>
          <w:lang w:eastAsia="zh-CN"/>
        </w:rPr>
        <w:t xml:space="preserve">3.4.2 </w:t>
      </w:r>
      <w:r w:rsidRPr="003E19BB">
        <w:rPr>
          <w:lang w:eastAsia="zh-CN"/>
        </w:rPr>
        <w:t>基于</w:t>
      </w:r>
      <w:r w:rsidRPr="003E19BB">
        <w:rPr>
          <w:rFonts w:ascii="SimSun" w:eastAsia="SimSun" w:hAnsi="SimSun" w:cs="SimSun"/>
          <w:lang w:eastAsia="zh-CN"/>
        </w:rPr>
        <w:t>颜</w:t>
      </w:r>
      <w:r w:rsidRPr="003E19BB">
        <w:rPr>
          <w:lang w:eastAsia="zh-CN"/>
        </w:rPr>
        <w:t>色直方</w:t>
      </w:r>
      <w:r w:rsidRPr="003E19BB">
        <w:rPr>
          <w:rFonts w:ascii="SimSun" w:eastAsia="SimSun" w:hAnsi="SimSun" w:cs="SimSun"/>
          <w:lang w:eastAsia="zh-CN"/>
        </w:rPr>
        <w:t>图</w:t>
      </w:r>
      <w:r w:rsidRPr="003E19BB">
        <w:rPr>
          <w:lang w:eastAsia="zh-CN"/>
        </w:rPr>
        <w:t>和灰度均</w:t>
      </w:r>
      <w:r w:rsidRPr="003E19BB">
        <w:rPr>
          <w:rFonts w:ascii="SimSun" w:eastAsia="SimSun" w:hAnsi="SimSun" w:cs="SimSun"/>
          <w:lang w:eastAsia="zh-CN"/>
        </w:rPr>
        <w:t>值</w:t>
      </w:r>
      <w:r w:rsidRPr="003E19BB">
        <w:rPr>
          <w:lang w:eastAsia="zh-CN"/>
        </w:rPr>
        <w:t>的区域色彩相似度算法</w:t>
      </w:r>
    </w:p>
    <w:p w:rsidR="001B67C1" w:rsidRDefault="001B67C1" w:rsidP="00856EE3">
      <w:pPr>
        <w:rPr>
          <w:lang w:eastAsia="zh-CN"/>
        </w:rPr>
      </w:pPr>
    </w:p>
    <w:p w:rsidR="00856EE3" w:rsidRDefault="001B67C1" w:rsidP="001B67C1">
      <w:pPr>
        <w:ind w:firstLine="720"/>
        <w:rPr>
          <w:lang w:eastAsia="zh-CN"/>
        </w:rPr>
      </w:pP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我们</w:t>
      </w:r>
      <w:r>
        <w:rPr>
          <w:lang w:eastAsia="zh-CN"/>
        </w:rPr>
        <w:t>研究了基于颜色直方图和巴氏</w:t>
      </w:r>
      <w:r>
        <w:rPr>
          <w:rFonts w:hint="eastAsia"/>
          <w:lang w:eastAsia="zh-CN"/>
        </w:rPr>
        <w:t>距离</w:t>
      </w:r>
      <w:r>
        <w:rPr>
          <w:lang w:eastAsia="zh-CN"/>
        </w:rPr>
        <w:t>的区域色彩相似度算法，</w:t>
      </w:r>
      <w:r>
        <w:rPr>
          <w:rFonts w:hint="eastAsia"/>
          <w:lang w:eastAsia="zh-CN"/>
        </w:rPr>
        <w:t>虽然</w:t>
      </w:r>
      <w:r>
        <w:rPr>
          <w:lang w:eastAsia="zh-CN"/>
        </w:rPr>
        <w:t>该算法的结果符合肉眼观察的规律，</w:t>
      </w:r>
      <w:r>
        <w:rPr>
          <w:rFonts w:hint="eastAsia"/>
          <w:lang w:eastAsia="zh-CN"/>
        </w:rPr>
        <w:t>但是</w:t>
      </w:r>
      <w:r>
        <w:rPr>
          <w:lang w:eastAsia="zh-CN"/>
        </w:rPr>
        <w:t>该算法仍然存在很多问题。</w:t>
      </w:r>
      <w:r>
        <w:rPr>
          <w:rFonts w:hint="eastAsia"/>
          <w:lang w:eastAsia="zh-CN"/>
        </w:rPr>
        <w:t>比如</w:t>
      </w:r>
      <w:r>
        <w:rPr>
          <w:lang w:eastAsia="zh-CN"/>
        </w:rPr>
        <w:t>，</w:t>
      </w:r>
      <w:r>
        <w:rPr>
          <w:rFonts w:hint="eastAsia"/>
          <w:lang w:eastAsia="zh-CN"/>
        </w:rPr>
        <w:t>在</w:t>
      </w:r>
      <w:r>
        <w:rPr>
          <w:lang w:eastAsia="zh-CN"/>
        </w:rPr>
        <w:t>3.4.1</w:t>
      </w:r>
      <w:r>
        <w:rPr>
          <w:rFonts w:hint="eastAsia"/>
          <w:lang w:eastAsia="zh-CN"/>
        </w:rPr>
        <w:t>小</w:t>
      </w:r>
      <w:commentRangeStart w:id="63"/>
      <w:r>
        <w:rPr>
          <w:rFonts w:hint="eastAsia"/>
          <w:lang w:eastAsia="zh-CN"/>
        </w:rPr>
        <w:t>结</w:t>
      </w:r>
      <w:commentRangeEnd w:id="63"/>
      <w:r w:rsidR="006E350A">
        <w:rPr>
          <w:rStyle w:val="ad"/>
          <w:rFonts w:ascii="宋体" w:hAnsi="宋体" w:cstheme="minorBidi"/>
        </w:rPr>
        <w:commentReference w:id="63"/>
      </w:r>
      <w:r>
        <w:rPr>
          <w:lang w:eastAsia="zh-CN"/>
        </w:rPr>
        <w:t>中，</w:t>
      </w:r>
      <w:r>
        <w:rPr>
          <w:rFonts w:hint="eastAsia"/>
          <w:lang w:eastAsia="zh-CN"/>
        </w:rPr>
        <w:t>该</w:t>
      </w:r>
      <w:r>
        <w:rPr>
          <w:lang w:eastAsia="zh-CN"/>
        </w:rPr>
        <w:t>通过肉眼观察颜色</w:t>
      </w:r>
      <w:r>
        <w:rPr>
          <w:rFonts w:hint="eastAsia"/>
          <w:lang w:eastAsia="zh-CN"/>
        </w:rPr>
        <w:t>十分接近</w:t>
      </w:r>
      <w:proofErr w:type="gramStart"/>
      <w:r>
        <w:rPr>
          <w:lang w:eastAsia="zh-CN"/>
        </w:rPr>
        <w:t>夏季型样例</w:t>
      </w:r>
      <w:proofErr w:type="gramEnd"/>
      <w:r>
        <w:rPr>
          <w:lang w:eastAsia="zh-CN"/>
        </w:rPr>
        <w:t>的待测图片</w:t>
      </w:r>
      <w:r>
        <w:rPr>
          <w:rFonts w:hint="eastAsia"/>
          <w:lang w:eastAsia="zh-CN"/>
        </w:rPr>
        <w:t>与</w:t>
      </w:r>
      <w:r>
        <w:rPr>
          <w:lang w:eastAsia="zh-CN"/>
        </w:rPr>
        <w:t>秋季</w:t>
      </w:r>
      <w:proofErr w:type="gramStart"/>
      <w:r>
        <w:rPr>
          <w:lang w:eastAsia="zh-CN"/>
        </w:rPr>
        <w:t>型样例仍然</w:t>
      </w:r>
      <w:proofErr w:type="gramEnd"/>
      <w:r>
        <w:rPr>
          <w:lang w:eastAsia="zh-CN"/>
        </w:rPr>
        <w:t>存在高达</w:t>
      </w:r>
      <w:r>
        <w:rPr>
          <w:lang w:eastAsia="zh-CN"/>
        </w:rPr>
        <w:t>0.44</w:t>
      </w:r>
      <w:r>
        <w:rPr>
          <w:lang w:eastAsia="zh-CN"/>
        </w:rPr>
        <w:t>的相似度。</w:t>
      </w:r>
    </w:p>
    <w:p w:rsidR="001B67C1" w:rsidRDefault="001B67C1" w:rsidP="001B67C1">
      <w:pPr>
        <w:ind w:firstLine="720"/>
        <w:rPr>
          <w:lang w:eastAsia="zh-CN"/>
        </w:rPr>
      </w:pPr>
      <w:r>
        <w:rPr>
          <w:rFonts w:hint="eastAsia"/>
          <w:lang w:eastAsia="zh-CN"/>
        </w:rPr>
        <w:t>观察</w:t>
      </w:r>
      <w:r>
        <w:rPr>
          <w:lang w:eastAsia="zh-CN"/>
        </w:rPr>
        <w:t>图</w:t>
      </w:r>
      <w:r>
        <w:rPr>
          <w:lang w:eastAsia="zh-CN"/>
        </w:rPr>
        <w:t>3.16</w:t>
      </w:r>
      <w:r>
        <w:rPr>
          <w:rFonts w:hint="eastAsia"/>
          <w:lang w:eastAsia="zh-CN"/>
        </w:rPr>
        <w:t>我们可以</w:t>
      </w:r>
      <w:r>
        <w:rPr>
          <w:lang w:eastAsia="zh-CN"/>
        </w:rPr>
        <w:t>发现，</w:t>
      </w:r>
      <w:r>
        <w:rPr>
          <w:rFonts w:hint="eastAsia"/>
          <w:lang w:eastAsia="zh-CN"/>
        </w:rPr>
        <w:t>蓝色</w:t>
      </w:r>
      <w:r>
        <w:rPr>
          <w:lang w:eastAsia="zh-CN"/>
        </w:rPr>
        <w:t>曲线（待测图片）大部分</w:t>
      </w:r>
      <w:r>
        <w:rPr>
          <w:rFonts w:hint="eastAsia"/>
          <w:lang w:eastAsia="zh-CN"/>
        </w:rPr>
        <w:t>基本</w:t>
      </w:r>
      <w:r>
        <w:rPr>
          <w:lang w:eastAsia="zh-CN"/>
        </w:rPr>
        <w:t>与绿色曲线（夏季样例）重合，</w:t>
      </w:r>
      <w:r>
        <w:rPr>
          <w:rFonts w:hint="eastAsia"/>
          <w:lang w:eastAsia="zh-CN"/>
        </w:rPr>
        <w:t>二者</w:t>
      </w:r>
      <w:r>
        <w:rPr>
          <w:lang w:eastAsia="zh-CN"/>
        </w:rPr>
        <w:t>的巴氏距离为</w:t>
      </w:r>
      <w:r>
        <w:rPr>
          <w:lang w:eastAsia="zh-CN"/>
        </w:rPr>
        <w:t>0.890614123091</w:t>
      </w:r>
      <w:r>
        <w:rPr>
          <w:lang w:eastAsia="zh-CN"/>
        </w:rPr>
        <w:t>，</w:t>
      </w:r>
      <w:r>
        <w:rPr>
          <w:rFonts w:hint="eastAsia"/>
          <w:lang w:eastAsia="zh-CN"/>
        </w:rPr>
        <w:t>蓝色曲线的</w:t>
      </w:r>
      <w:r>
        <w:rPr>
          <w:lang w:eastAsia="zh-CN"/>
        </w:rPr>
        <w:t>峰值部分，</w:t>
      </w:r>
      <w:r>
        <w:rPr>
          <w:rFonts w:hint="eastAsia"/>
          <w:lang w:eastAsia="zh-CN"/>
        </w:rPr>
        <w:t>即</w:t>
      </w:r>
      <w:r>
        <w:rPr>
          <w:lang w:eastAsia="zh-CN"/>
        </w:rPr>
        <w:t>代表了图片中大部分颜色的</w:t>
      </w:r>
      <w:r>
        <w:rPr>
          <w:rFonts w:hint="eastAsia"/>
          <w:lang w:eastAsia="zh-CN"/>
        </w:rPr>
        <w:t>位置</w:t>
      </w:r>
      <w:r>
        <w:rPr>
          <w:lang w:eastAsia="zh-CN"/>
        </w:rPr>
        <w:t>与红色曲线（秋季型）基本不重合，</w:t>
      </w:r>
      <w:r>
        <w:rPr>
          <w:rFonts w:hint="eastAsia"/>
          <w:lang w:eastAsia="zh-CN"/>
        </w:rPr>
        <w:t>但是</w:t>
      </w:r>
      <w:r>
        <w:rPr>
          <w:lang w:eastAsia="zh-CN"/>
        </w:rPr>
        <w:t>二者的巴氏距离也高达</w:t>
      </w:r>
      <w:r>
        <w:rPr>
          <w:lang w:eastAsia="zh-CN"/>
        </w:rPr>
        <w:t>0.761557014677</w:t>
      </w:r>
      <w:r>
        <w:rPr>
          <w:lang w:eastAsia="zh-CN"/>
        </w:rPr>
        <w:t>。导致这个问题的原因是在</w:t>
      </w:r>
      <w:r>
        <w:rPr>
          <w:lang w:eastAsia="zh-CN"/>
        </w:rPr>
        <w:t>[0,100]</w:t>
      </w:r>
      <w:r>
        <w:rPr>
          <w:rFonts w:hint="eastAsia"/>
          <w:lang w:eastAsia="zh-CN"/>
        </w:rPr>
        <w:t>区间</w:t>
      </w:r>
      <w:r>
        <w:rPr>
          <w:lang w:eastAsia="zh-CN"/>
        </w:rPr>
        <w:t>内（如图</w:t>
      </w:r>
      <w:r>
        <w:rPr>
          <w:lang w:eastAsia="zh-CN"/>
        </w:rPr>
        <w:t>3.17</w:t>
      </w:r>
      <w:r>
        <w:rPr>
          <w:rFonts w:hint="eastAsia"/>
          <w:lang w:eastAsia="zh-CN"/>
        </w:rPr>
        <w:t>所示</w:t>
      </w:r>
      <w:r>
        <w:rPr>
          <w:lang w:eastAsia="zh-CN"/>
        </w:rPr>
        <w:t>），</w:t>
      </w:r>
      <w:r>
        <w:rPr>
          <w:rFonts w:hint="eastAsia"/>
          <w:lang w:eastAsia="zh-CN"/>
        </w:rPr>
        <w:t>蓝色</w:t>
      </w:r>
      <w:r>
        <w:rPr>
          <w:lang w:eastAsia="zh-CN"/>
        </w:rPr>
        <w:t>曲线与红色曲线</w:t>
      </w:r>
      <w:r>
        <w:rPr>
          <w:rFonts w:hint="eastAsia"/>
          <w:lang w:eastAsia="zh-CN"/>
        </w:rPr>
        <w:t>的</w:t>
      </w:r>
      <w:r>
        <w:rPr>
          <w:lang w:eastAsia="zh-CN"/>
        </w:rPr>
        <w:t>高度重合。</w:t>
      </w:r>
    </w:p>
    <w:p w:rsidR="001B67C1" w:rsidRDefault="001B67C1" w:rsidP="001B67C1">
      <w:pPr>
        <w:rPr>
          <w:lang w:eastAsia="zh-CN"/>
        </w:rPr>
      </w:pPr>
    </w:p>
    <w:p w:rsidR="001B67C1" w:rsidRDefault="001E0D6E" w:rsidP="0083714F">
      <w:pPr>
        <w:jc w:val="center"/>
        <w:rPr>
          <w:lang w:eastAsia="zh-CN"/>
        </w:rPr>
      </w:pPr>
      <w:r>
        <w:rPr>
          <w:rFonts w:hint="eastAsia"/>
          <w:noProof/>
          <w:lang w:eastAsia="zh-CN"/>
        </w:rPr>
        <w:drawing>
          <wp:inline distT="0" distB="0" distL="0" distR="0">
            <wp:extent cx="4151240" cy="2521712"/>
            <wp:effectExtent l="0" t="0" r="0" b="0"/>
            <wp:docPr id="17" name="Picture 17"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6%20at%2010.57.47%20AM.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157192" cy="2525328"/>
                    </a:xfrm>
                    <a:prstGeom prst="rect">
                      <a:avLst/>
                    </a:prstGeom>
                    <a:noFill/>
                    <a:ln>
                      <a:noFill/>
                    </a:ln>
                  </pic:spPr>
                </pic:pic>
              </a:graphicData>
            </a:graphic>
          </wp:inline>
        </w:drawing>
      </w:r>
    </w:p>
    <w:p w:rsidR="001E0D6E" w:rsidRDefault="001E0D6E" w:rsidP="001E0D6E">
      <w:pPr>
        <w:jc w:val="center"/>
        <w:rPr>
          <w:lang w:eastAsia="zh-CN"/>
        </w:rPr>
      </w:pPr>
      <w:r>
        <w:rPr>
          <w:rFonts w:hint="eastAsia"/>
          <w:lang w:eastAsia="zh-CN"/>
        </w:rPr>
        <w:t>图</w:t>
      </w:r>
      <w:r>
        <w:rPr>
          <w:lang w:eastAsia="zh-CN"/>
        </w:rPr>
        <w:t xml:space="preserve">3.17 </w:t>
      </w:r>
      <w:r>
        <w:rPr>
          <w:rFonts w:hint="eastAsia"/>
          <w:lang w:eastAsia="zh-CN"/>
        </w:rPr>
        <w:t>重合区域</w:t>
      </w:r>
      <w:r>
        <w:rPr>
          <w:lang w:eastAsia="zh-CN"/>
        </w:rPr>
        <w:t>示意图</w:t>
      </w:r>
    </w:p>
    <w:p w:rsidR="001E0D6E" w:rsidRDefault="001E0D6E" w:rsidP="001E0D6E">
      <w:pPr>
        <w:rPr>
          <w:lang w:eastAsia="zh-CN"/>
        </w:rPr>
      </w:pPr>
    </w:p>
    <w:p w:rsidR="001E0D6E" w:rsidRDefault="001E0D6E" w:rsidP="001E0D6E">
      <w:pPr>
        <w:rPr>
          <w:lang w:eastAsia="zh-CN"/>
        </w:rPr>
      </w:pPr>
      <w:r>
        <w:rPr>
          <w:rFonts w:hint="eastAsia"/>
          <w:lang w:eastAsia="zh-CN"/>
        </w:rPr>
        <w:tab/>
      </w:r>
      <w:r>
        <w:rPr>
          <w:rFonts w:hint="eastAsia"/>
          <w:lang w:eastAsia="zh-CN"/>
        </w:rPr>
        <w:t>这个</w:t>
      </w:r>
      <w:r>
        <w:rPr>
          <w:lang w:eastAsia="zh-CN"/>
        </w:rPr>
        <w:t>区域的曲线上的点，</w:t>
      </w:r>
      <w:r>
        <w:rPr>
          <w:rFonts w:hint="eastAsia"/>
          <w:lang w:eastAsia="zh-CN"/>
        </w:rPr>
        <w:t>其</w:t>
      </w:r>
      <w:r>
        <w:rPr>
          <w:lang w:eastAsia="zh-CN"/>
        </w:rPr>
        <w:t>纵坐标基本接近零，</w:t>
      </w:r>
      <w:r>
        <w:rPr>
          <w:rFonts w:hint="eastAsia"/>
          <w:lang w:eastAsia="zh-CN"/>
        </w:rPr>
        <w:t>这意味着</w:t>
      </w:r>
      <w:r>
        <w:rPr>
          <w:lang w:eastAsia="zh-CN"/>
        </w:rPr>
        <w:t>这些</w:t>
      </w:r>
      <w:r>
        <w:rPr>
          <w:rFonts w:hint="eastAsia"/>
          <w:lang w:eastAsia="zh-CN"/>
        </w:rPr>
        <w:t>灰度值</w:t>
      </w:r>
      <w:r>
        <w:rPr>
          <w:lang w:eastAsia="zh-CN"/>
        </w:rPr>
        <w:t>所对应的点</w:t>
      </w:r>
      <w:r>
        <w:rPr>
          <w:rFonts w:hint="eastAsia"/>
          <w:lang w:eastAsia="zh-CN"/>
        </w:rPr>
        <w:t>在</w:t>
      </w:r>
      <w:r>
        <w:rPr>
          <w:lang w:eastAsia="zh-CN"/>
        </w:rPr>
        <w:t>整幅图像中几乎不存在，</w:t>
      </w:r>
      <w:r>
        <w:rPr>
          <w:rFonts w:hint="eastAsia"/>
          <w:lang w:eastAsia="zh-CN"/>
        </w:rPr>
        <w:t>这些点</w:t>
      </w:r>
      <w:r>
        <w:rPr>
          <w:lang w:eastAsia="zh-CN"/>
        </w:rPr>
        <w:t>本不应该参与相似度的运算</w:t>
      </w:r>
      <w:r w:rsidR="00866F66">
        <w:rPr>
          <w:lang w:eastAsia="zh-CN"/>
        </w:rPr>
        <w:t>。</w:t>
      </w:r>
      <w:r>
        <w:rPr>
          <w:lang w:eastAsia="zh-CN"/>
        </w:rPr>
        <w:t>因此我们将</w:t>
      </w:r>
      <w:r>
        <w:rPr>
          <w:lang w:eastAsia="zh-CN"/>
        </w:rPr>
        <w:t>3.4.1</w:t>
      </w:r>
      <w:r>
        <w:rPr>
          <w:rFonts w:hint="eastAsia"/>
          <w:lang w:eastAsia="zh-CN"/>
        </w:rPr>
        <w:t>中的</w:t>
      </w:r>
      <w:r w:rsidR="0061494F">
        <w:rPr>
          <w:lang w:eastAsia="zh-CN"/>
        </w:rPr>
        <w:t>算法进行改进，</w:t>
      </w:r>
      <w:r w:rsidR="0061494F">
        <w:rPr>
          <w:rFonts w:hint="eastAsia"/>
          <w:lang w:eastAsia="zh-CN"/>
        </w:rPr>
        <w:t>得到</w:t>
      </w:r>
      <w:r w:rsidR="0061494F" w:rsidRPr="0061494F">
        <w:rPr>
          <w:lang w:eastAsia="zh-CN"/>
        </w:rPr>
        <w:t>基于颜色直方图和灰度均值的区域色彩相似度算法</w:t>
      </w:r>
      <w:r w:rsidR="0061494F">
        <w:rPr>
          <w:lang w:eastAsia="zh-CN"/>
        </w:rPr>
        <w:t>。</w:t>
      </w:r>
    </w:p>
    <w:p w:rsidR="00F70695" w:rsidRDefault="00866F66" w:rsidP="001E0D6E">
      <w:pPr>
        <w:rPr>
          <w:lang w:eastAsia="zh-CN"/>
        </w:rPr>
      </w:pPr>
      <w:r>
        <w:rPr>
          <w:rFonts w:hint="eastAsia"/>
          <w:lang w:eastAsia="zh-CN"/>
        </w:rPr>
        <w:tab/>
      </w:r>
    </w:p>
    <w:p w:rsidR="006636BE" w:rsidRDefault="00866F66" w:rsidP="00F70695">
      <w:pPr>
        <w:ind w:firstLine="720"/>
        <w:rPr>
          <w:lang w:eastAsia="zh-CN"/>
        </w:rPr>
      </w:pPr>
      <w:r>
        <w:rPr>
          <w:rFonts w:hint="eastAsia"/>
          <w:lang w:eastAsia="zh-CN"/>
        </w:rPr>
        <w:t>对</w:t>
      </w:r>
      <w:r>
        <w:rPr>
          <w:lang w:eastAsia="zh-CN"/>
        </w:rPr>
        <w:t>于</w:t>
      </w:r>
      <w:r>
        <w:rPr>
          <w:rFonts w:hint="eastAsia"/>
          <w:lang w:eastAsia="zh-CN"/>
        </w:rPr>
        <w:t>如</w:t>
      </w:r>
      <w:r>
        <w:rPr>
          <w:lang w:eastAsia="zh-CN"/>
        </w:rPr>
        <w:t>图</w:t>
      </w:r>
      <w:r>
        <w:rPr>
          <w:rFonts w:hint="eastAsia"/>
          <w:lang w:eastAsia="zh-CN"/>
        </w:rPr>
        <w:t>3.13</w:t>
      </w:r>
      <w:r>
        <w:rPr>
          <w:lang w:eastAsia="zh-CN"/>
        </w:rPr>
        <w:t>所示的四季样例和待测试图片的切片结果来说，</w:t>
      </w:r>
      <w:r>
        <w:rPr>
          <w:rFonts w:hint="eastAsia"/>
          <w:lang w:eastAsia="zh-CN"/>
        </w:rPr>
        <w:t>整张</w:t>
      </w:r>
      <w:r>
        <w:rPr>
          <w:lang w:eastAsia="zh-CN"/>
        </w:rPr>
        <w:t>图片颜色</w:t>
      </w:r>
      <w:r>
        <w:rPr>
          <w:rFonts w:hint="eastAsia"/>
          <w:lang w:eastAsia="zh-CN"/>
        </w:rPr>
        <w:t>极大程度上</w:t>
      </w:r>
      <w:r>
        <w:rPr>
          <w:lang w:eastAsia="zh-CN"/>
        </w:rPr>
        <w:t>是</w:t>
      </w:r>
      <w:r>
        <w:rPr>
          <w:rFonts w:hint="eastAsia"/>
          <w:lang w:eastAsia="zh-CN"/>
        </w:rPr>
        <w:t>被</w:t>
      </w:r>
      <w:r>
        <w:rPr>
          <w:lang w:eastAsia="zh-CN"/>
        </w:rPr>
        <w:t>在整张图片中</w:t>
      </w:r>
      <w:r>
        <w:rPr>
          <w:rFonts w:hint="eastAsia"/>
          <w:lang w:eastAsia="zh-CN"/>
        </w:rPr>
        <w:t>所占</w:t>
      </w:r>
      <w:r>
        <w:rPr>
          <w:lang w:eastAsia="zh-CN"/>
        </w:rPr>
        <w:t>比例最大的那些像素点的颜色所影响，</w:t>
      </w:r>
      <w:r>
        <w:rPr>
          <w:rFonts w:hint="eastAsia"/>
          <w:lang w:eastAsia="zh-CN"/>
        </w:rPr>
        <w:t>因此</w:t>
      </w:r>
      <w:r>
        <w:rPr>
          <w:lang w:eastAsia="zh-CN"/>
        </w:rPr>
        <w:t>我们在计算</w:t>
      </w:r>
      <w:r>
        <w:rPr>
          <w:rFonts w:hint="eastAsia"/>
          <w:lang w:eastAsia="zh-CN"/>
        </w:rPr>
        <w:t>时</w:t>
      </w:r>
      <w:r>
        <w:rPr>
          <w:lang w:eastAsia="zh-CN"/>
        </w:rPr>
        <w:t>应该去除那些少数颜色对</w:t>
      </w:r>
      <w:r>
        <w:rPr>
          <w:rFonts w:hint="eastAsia"/>
          <w:lang w:eastAsia="zh-CN"/>
        </w:rPr>
        <w:t>整张图片</w:t>
      </w:r>
      <w:r>
        <w:rPr>
          <w:lang w:eastAsia="zh-CN"/>
        </w:rPr>
        <w:t>的影响。而对于</w:t>
      </w:r>
      <w:r>
        <w:rPr>
          <w:rFonts w:hint="eastAsia"/>
          <w:lang w:eastAsia="zh-CN"/>
        </w:rPr>
        <w:t>出现</w:t>
      </w:r>
      <w:r>
        <w:rPr>
          <w:lang w:eastAsia="zh-CN"/>
        </w:rPr>
        <w:t>次数</w:t>
      </w:r>
      <w:r>
        <w:rPr>
          <w:rFonts w:hint="eastAsia"/>
          <w:lang w:eastAsia="zh-CN"/>
        </w:rPr>
        <w:t>较多</w:t>
      </w:r>
      <w:r>
        <w:rPr>
          <w:lang w:eastAsia="zh-CN"/>
        </w:rPr>
        <w:t>的像素点，</w:t>
      </w:r>
      <w:r>
        <w:rPr>
          <w:rFonts w:hint="eastAsia"/>
          <w:lang w:eastAsia="zh-CN"/>
        </w:rPr>
        <w:t>我们</w:t>
      </w:r>
      <w:r>
        <w:rPr>
          <w:lang w:eastAsia="zh-CN"/>
        </w:rPr>
        <w:t>肉眼观察出的图片颜色是这些像素点混合而成的，也就是说这些颜色各不相同的像素点紧密堆积，混合出了我们观察到的颜色。</w:t>
      </w:r>
    </w:p>
    <w:p w:rsidR="00A317A1" w:rsidRDefault="00A317A1" w:rsidP="006636BE">
      <w:pPr>
        <w:ind w:firstLine="720"/>
        <w:rPr>
          <w:lang w:eastAsia="zh-CN"/>
        </w:rPr>
      </w:pPr>
    </w:p>
    <w:p w:rsidR="00866F66" w:rsidRDefault="00866F66" w:rsidP="006636BE">
      <w:pPr>
        <w:ind w:firstLine="720"/>
        <w:rPr>
          <w:lang w:eastAsia="zh-CN"/>
        </w:rPr>
      </w:pPr>
      <w:r>
        <w:rPr>
          <w:rFonts w:hint="eastAsia"/>
          <w:lang w:eastAsia="zh-CN"/>
        </w:rPr>
        <w:t>因此</w:t>
      </w:r>
      <w:r w:rsidR="00575C1F">
        <w:rPr>
          <w:lang w:eastAsia="zh-CN"/>
        </w:rPr>
        <w:t>,</w:t>
      </w:r>
      <w:r w:rsidR="006636BE">
        <w:rPr>
          <w:lang w:eastAsia="zh-CN"/>
        </w:rPr>
        <w:t>为了比较待测图片与四张不同季节样例图片的色彩相似度，</w:t>
      </w:r>
      <w:r>
        <w:rPr>
          <w:rFonts w:hint="eastAsia"/>
          <w:lang w:eastAsia="zh-CN"/>
        </w:rPr>
        <w:t>我们</w:t>
      </w:r>
      <w:r>
        <w:rPr>
          <w:lang w:eastAsia="zh-CN"/>
        </w:rPr>
        <w:t>更新的</w:t>
      </w:r>
      <w:r w:rsidRPr="00866F66">
        <w:rPr>
          <w:lang w:eastAsia="zh-CN"/>
        </w:rPr>
        <w:t>基于颜色直方图和灰度均值的区域色彩相似度算法</w:t>
      </w:r>
      <w:r>
        <w:rPr>
          <w:lang w:eastAsia="zh-CN"/>
        </w:rPr>
        <w:t>步骤如下：</w:t>
      </w:r>
    </w:p>
    <w:p w:rsidR="00866F66" w:rsidRDefault="00866F66" w:rsidP="001E0D6E">
      <w:pPr>
        <w:rPr>
          <w:lang w:eastAsia="zh-CN"/>
        </w:rPr>
      </w:pPr>
      <w:r>
        <w:rPr>
          <w:rFonts w:hint="eastAsia"/>
          <w:lang w:eastAsia="zh-CN"/>
        </w:rPr>
        <w:t>（</w:t>
      </w:r>
      <w:r>
        <w:rPr>
          <w:lang w:eastAsia="zh-CN"/>
        </w:rPr>
        <w:t>1</w:t>
      </w:r>
      <w:r>
        <w:rPr>
          <w:rFonts w:hint="eastAsia"/>
          <w:lang w:eastAsia="zh-CN"/>
        </w:rPr>
        <w:t>）</w:t>
      </w:r>
      <w:del w:id="64" w:author="SYY" w:date="2018-04-15T00:11:00Z">
        <w:r w:rsidR="003241AE" w:rsidDel="006E350A">
          <w:rPr>
            <w:lang w:eastAsia="zh-CN"/>
          </w:rPr>
          <w:delText>同</w:delText>
        </w:r>
        <w:r w:rsidR="003241AE" w:rsidDel="006E350A">
          <w:rPr>
            <w:lang w:eastAsia="zh-CN"/>
          </w:rPr>
          <w:delText>3.4.1</w:delText>
        </w:r>
        <w:r w:rsidR="003241AE" w:rsidDel="006E350A">
          <w:rPr>
            <w:lang w:eastAsia="zh-CN"/>
          </w:rPr>
          <w:delText>，</w:delText>
        </w:r>
      </w:del>
      <w:r w:rsidR="006636BE">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commentRangeStart w:id="65"/>
      <w:r>
        <w:rPr>
          <w:rFonts w:hint="eastAsia"/>
          <w:lang w:eastAsia="zh-CN"/>
        </w:rPr>
        <w:t>作</w:t>
      </w:r>
      <w:proofErr w:type="gramStart"/>
      <w:r>
        <w:rPr>
          <w:lang w:eastAsia="zh-CN"/>
        </w:rPr>
        <w:t>一</w:t>
      </w:r>
      <w:proofErr w:type="gramEnd"/>
      <w:r>
        <w:rPr>
          <w:lang w:eastAsia="zh-CN"/>
        </w:rPr>
        <w:t>直</w:t>
      </w:r>
      <w:r>
        <w:rPr>
          <w:rFonts w:hint="eastAsia"/>
          <w:lang w:eastAsia="zh-CN"/>
        </w:rPr>
        <w:t>线</w:t>
      </w:r>
      <w:r>
        <w:rPr>
          <w:lang w:eastAsia="zh-CN"/>
        </w:rPr>
        <w:t>y=0.010</w:t>
      </w:r>
      <w:r>
        <w:rPr>
          <w:lang w:eastAsia="zh-CN"/>
        </w:rPr>
        <w:t>，</w:t>
      </w:r>
      <w:commentRangeEnd w:id="65"/>
      <w:r w:rsidR="006E350A">
        <w:rPr>
          <w:rStyle w:val="ad"/>
          <w:rFonts w:ascii="宋体" w:hAnsi="宋体" w:cstheme="minorBidi"/>
        </w:rPr>
        <w:commentReference w:id="65"/>
      </w:r>
      <w:r w:rsidR="00207867">
        <w:rPr>
          <w:lang w:eastAsia="zh-CN"/>
        </w:rPr>
        <w:t>在后续步骤中只考虑</w:t>
      </w:r>
      <w:r w:rsidR="00207867">
        <w:rPr>
          <w:rFonts w:hint="eastAsia"/>
          <w:lang w:eastAsia="zh-CN"/>
        </w:rPr>
        <w:t>此直线</w:t>
      </w:r>
      <w:r w:rsidR="00207867">
        <w:rPr>
          <w:lang w:eastAsia="zh-CN"/>
        </w:rPr>
        <w:t>上</w:t>
      </w:r>
      <w:r w:rsidR="00207867">
        <w:rPr>
          <w:rFonts w:hint="eastAsia"/>
          <w:lang w:eastAsia="zh-CN"/>
        </w:rPr>
        <w:t>方</w:t>
      </w:r>
      <w:r w:rsidR="00207867">
        <w:rPr>
          <w:lang w:eastAsia="zh-CN"/>
        </w:rPr>
        <w:t>的区域，</w:t>
      </w:r>
      <w:r w:rsidR="00207867">
        <w:rPr>
          <w:rFonts w:hint="eastAsia"/>
          <w:lang w:eastAsia="zh-CN"/>
        </w:rPr>
        <w:t>下放区域</w:t>
      </w:r>
      <w:r w:rsidR="00207867">
        <w:rPr>
          <w:lang w:eastAsia="zh-CN"/>
        </w:rPr>
        <w:t>被视为</w:t>
      </w:r>
      <w:r w:rsidR="00207867">
        <w:rPr>
          <w:rFonts w:hint="eastAsia"/>
          <w:lang w:eastAsia="zh-CN"/>
        </w:rPr>
        <w:t>无关</w:t>
      </w:r>
      <w:r w:rsidR="00207867">
        <w:rPr>
          <w:lang w:eastAsia="zh-CN"/>
        </w:rPr>
        <w:t>点，</w:t>
      </w:r>
      <w:r w:rsidR="00207867">
        <w:rPr>
          <w:rFonts w:hint="eastAsia"/>
          <w:lang w:eastAsia="zh-CN"/>
        </w:rPr>
        <w:t>抛弃</w:t>
      </w:r>
      <w:r w:rsidR="00207867">
        <w:rPr>
          <w:lang w:eastAsia="zh-CN"/>
        </w:rPr>
        <w:t>。</w:t>
      </w:r>
      <w:r w:rsidR="00FB768A">
        <w:rPr>
          <w:lang w:eastAsia="zh-CN"/>
        </w:rPr>
        <w:t>将处理后的</w:t>
      </w:r>
      <w:r w:rsidR="00FB768A">
        <w:rPr>
          <w:rFonts w:hint="eastAsia"/>
          <w:lang w:eastAsia="zh-CN"/>
        </w:rPr>
        <w:t>曲线记</w:t>
      </w:r>
      <w:r w:rsidR="00FB768A">
        <w:rPr>
          <w:lang w:eastAsia="zh-CN"/>
        </w:rPr>
        <w:t>为</w:t>
      </w:r>
      <w:r w:rsidR="00FB768A">
        <w:rPr>
          <w:lang w:eastAsia="zh-CN"/>
        </w:rPr>
        <w:t>S(x)</w:t>
      </w:r>
      <w:r w:rsidR="00FB768A">
        <w:rPr>
          <w:lang w:eastAsia="zh-CN"/>
        </w:rPr>
        <w:t>。</w:t>
      </w:r>
    </w:p>
    <w:p w:rsidR="00207867" w:rsidRDefault="00207867" w:rsidP="001E0D6E">
      <w:pPr>
        <w:rPr>
          <w:lang w:eastAsia="zh-CN"/>
        </w:rPr>
      </w:pPr>
    </w:p>
    <w:p w:rsidR="00207867" w:rsidRDefault="00207867" w:rsidP="00207867">
      <w:pPr>
        <w:rPr>
          <w:lang w:eastAsia="zh-CN"/>
        </w:rPr>
      </w:pPr>
    </w:p>
    <w:p w:rsidR="00207867" w:rsidRDefault="00A007CF" w:rsidP="00207867">
      <w:pPr>
        <w:rPr>
          <w:lang w:eastAsia="zh-CN"/>
        </w:rPr>
      </w:pPr>
      <w:r>
        <w:rPr>
          <w:rFonts w:hint="eastAsia"/>
          <w:lang w:eastAsia="zh-CN"/>
        </w:rPr>
        <w:t>（</w:t>
      </w:r>
      <w:r w:rsidR="00207867">
        <w:rPr>
          <w:lang w:eastAsia="zh-CN"/>
        </w:rPr>
        <w:t>2</w:t>
      </w:r>
      <w:r w:rsidR="00207867">
        <w:rPr>
          <w:rFonts w:hint="eastAsia"/>
          <w:lang w:eastAsia="zh-CN"/>
        </w:rPr>
        <w:t>）</w:t>
      </w:r>
      <w:r w:rsidR="00FB768A">
        <w:rPr>
          <w:lang w:eastAsia="zh-CN"/>
        </w:rPr>
        <w:t>定义图片的灰度均值</w:t>
      </w:r>
      <w:r w:rsidR="00FB768A">
        <w:rPr>
          <w:lang w:eastAsia="zh-CN"/>
        </w:rPr>
        <w:t>gl_avg</w:t>
      </w:r>
      <w:r w:rsidR="00FB768A">
        <w:rPr>
          <w:lang w:eastAsia="zh-CN"/>
        </w:rPr>
        <w:t>：</w:t>
      </w:r>
      <w:r w:rsidR="00FB768A">
        <w:rPr>
          <w:lang w:eastAsia="zh-CN"/>
        </w:rPr>
        <w:t xml:space="preserve"> </w:t>
      </w:r>
    </w:p>
    <w:p w:rsidR="00462EB6" w:rsidRDefault="00462EB6" w:rsidP="00207867">
      <w:pPr>
        <w:rPr>
          <w:lang w:eastAsia="zh-CN"/>
        </w:rPr>
      </w:pPr>
    </w:p>
    <w:p w:rsidR="00462EB6" w:rsidRDefault="00A46824" w:rsidP="00462EB6">
      <w:pPr>
        <w:jc w:val="center"/>
        <w:rPr>
          <w:lang w:eastAsia="zh-CN"/>
        </w:rPr>
      </w:pPr>
      <w:r>
        <w:rPr>
          <w:lang w:eastAsia="zh-CN"/>
        </w:rPr>
        <w:t>gl</w:t>
      </w:r>
      <w:r w:rsidR="00462EB6">
        <w:rPr>
          <w:rFonts w:hint="eastAsia"/>
          <w:lang w:eastAsia="zh-CN"/>
        </w:rPr>
        <w:t>_</w:t>
      </w:r>
      <w:r w:rsidR="00462EB6">
        <w:rPr>
          <w:lang w:eastAsia="zh-CN"/>
        </w:rPr>
        <w:t>avg =</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xS</m:t>
            </m:r>
            <m:d>
              <m:dPr>
                <m:ctrlPr>
                  <w:rPr>
                    <w:rFonts w:ascii="Cambria Math" w:hAnsi="Cambria Math"/>
                    <w:i/>
                    <w:lang w:eastAsia="zh-CN"/>
                  </w:rPr>
                </m:ctrlPr>
              </m:dPr>
              <m:e>
                <m:r>
                  <w:rPr>
                    <w:rFonts w:ascii="Cambria Math" w:hAnsi="Cambria Math"/>
                    <w:lang w:eastAsia="zh-CN"/>
                  </w:rPr>
                  <m:t>x</m:t>
                </m:r>
              </m:e>
            </m:d>
          </m:num>
          <m:den>
            <m:r>
              <m:rPr>
                <m:sty m:val="p"/>
              </m:rPr>
              <w:rPr>
                <w:rFonts w:ascii="Cambria Math" w:hAnsi="Cambria Math"/>
                <w:lang w:eastAsia="zh-CN"/>
              </w:rPr>
              <m:t>2500</m:t>
            </m:r>
            <m:nary>
              <m:naryPr>
                <m:chr m:val="∑"/>
                <m:limLoc m:val="undOvr"/>
                <m:ctrlPr>
                  <w:rPr>
                    <w:rFonts w:ascii="Cambria Math" w:hAnsi="Cambria Math"/>
                    <w:lang w:eastAsia="zh-CN"/>
                  </w:rPr>
                </m:ctrlPr>
              </m:naryPr>
              <m:sub>
                <m:r>
                  <w:rPr>
                    <w:rFonts w:ascii="Cambria Math" w:hAnsi="Cambria Math"/>
                    <w:lang w:eastAsia="zh-CN"/>
                  </w:rPr>
                  <m:t>x=1</m:t>
                </m:r>
              </m:sub>
              <m:sup>
                <m:r>
                  <w:rPr>
                    <w:rFonts w:ascii="Cambria Math" w:hAnsi="Cambria Math"/>
                    <w:lang w:eastAsia="zh-CN"/>
                  </w:rPr>
                  <m:t>n</m:t>
                </m:r>
              </m:sup>
              <m:e>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x</m:t>
                    </m:r>
                  </m:e>
                </m:d>
              </m:e>
            </m:nary>
          </m:den>
        </m:f>
      </m:oMath>
    </w:p>
    <w:p w:rsidR="00FB768A" w:rsidRDefault="00FB768A" w:rsidP="00FB768A">
      <w:pPr>
        <w:rPr>
          <w:lang w:eastAsia="zh-CN"/>
        </w:rPr>
      </w:pPr>
    </w:p>
    <w:p w:rsidR="003241AE" w:rsidRDefault="003241AE" w:rsidP="003241AE">
      <w:pPr>
        <w:rPr>
          <w:lang w:eastAsia="zh-CN"/>
        </w:rPr>
      </w:pPr>
      <w:r>
        <w:rPr>
          <w:rFonts w:hint="eastAsia"/>
          <w:lang w:eastAsia="zh-CN"/>
        </w:rPr>
        <w:t>它</w:t>
      </w:r>
      <w:r>
        <w:rPr>
          <w:lang w:eastAsia="zh-CN"/>
        </w:rPr>
        <w:t>是</w:t>
      </w:r>
      <w:r>
        <w:rPr>
          <w:rFonts w:hint="eastAsia"/>
          <w:lang w:eastAsia="zh-CN"/>
        </w:rPr>
        <w:t>图片中</w:t>
      </w:r>
      <w:r>
        <w:rPr>
          <w:lang w:eastAsia="zh-CN"/>
        </w:rPr>
        <w:t>出现频率大于</w:t>
      </w:r>
      <w:r>
        <w:rPr>
          <w:lang w:eastAsia="zh-CN"/>
        </w:rPr>
        <w:t>0.010</w:t>
      </w:r>
      <w:r>
        <w:rPr>
          <w:rFonts w:hint="eastAsia"/>
          <w:lang w:eastAsia="zh-CN"/>
        </w:rPr>
        <w:t>的</w:t>
      </w:r>
      <w:r w:rsidR="006636BE">
        <w:rPr>
          <w:rFonts w:hint="eastAsia"/>
          <w:lang w:eastAsia="zh-CN"/>
        </w:rPr>
        <w:t>像素点</w:t>
      </w:r>
      <w:r w:rsidR="006636BE">
        <w:rPr>
          <w:lang w:eastAsia="zh-CN"/>
        </w:rPr>
        <w:t>所对应的灰度值的加权平均数。</w:t>
      </w:r>
      <w:r w:rsidR="006636BE">
        <w:rPr>
          <w:rFonts w:hint="eastAsia"/>
          <w:lang w:eastAsia="zh-CN"/>
        </w:rPr>
        <w:t>它</w:t>
      </w:r>
      <w:r w:rsidR="006636BE">
        <w:rPr>
          <w:lang w:eastAsia="zh-CN"/>
        </w:rPr>
        <w:t>反映了整张图片的色彩，</w:t>
      </w:r>
      <w:r w:rsidR="006636BE">
        <w:rPr>
          <w:rFonts w:hint="eastAsia"/>
          <w:lang w:eastAsia="zh-CN"/>
        </w:rPr>
        <w:t>我们</w:t>
      </w:r>
      <w:r w:rsidR="006636BE">
        <w:rPr>
          <w:lang w:eastAsia="zh-CN"/>
        </w:rPr>
        <w:t>用它</w:t>
      </w:r>
      <w:r w:rsidR="006636BE">
        <w:rPr>
          <w:rFonts w:hint="eastAsia"/>
          <w:lang w:eastAsia="zh-CN"/>
        </w:rPr>
        <w:t>描述</w:t>
      </w:r>
      <w:r w:rsidR="006636BE">
        <w:rPr>
          <w:lang w:eastAsia="zh-CN"/>
        </w:rPr>
        <w:t>整张图片的色彩。</w:t>
      </w:r>
    </w:p>
    <w:p w:rsidR="00232C6F" w:rsidRDefault="00232C6F" w:rsidP="000C5ADD">
      <w:pPr>
        <w:rPr>
          <w:lang w:eastAsia="zh-CN"/>
        </w:rPr>
      </w:pPr>
    </w:p>
    <w:p w:rsidR="00FB768A" w:rsidRDefault="000C5ADD" w:rsidP="000C5ADD">
      <w:pPr>
        <w:rPr>
          <w:lang w:eastAsia="zh-CN"/>
        </w:rPr>
      </w:pPr>
      <w:r>
        <w:rPr>
          <w:lang w:eastAsia="zh-CN"/>
        </w:rPr>
        <w:t>（</w:t>
      </w:r>
      <w:r>
        <w:rPr>
          <w:lang w:eastAsia="zh-CN"/>
        </w:rPr>
        <w:t>3</w:t>
      </w:r>
      <w:r w:rsidR="007160FA">
        <w:rPr>
          <w:lang w:eastAsia="zh-CN"/>
        </w:rPr>
        <w:t>）</w:t>
      </w:r>
      <w:r w:rsidR="00FB768A">
        <w:rPr>
          <w:rFonts w:hint="eastAsia"/>
          <w:lang w:eastAsia="zh-CN"/>
        </w:rPr>
        <w:t>定义两张图片</w:t>
      </w:r>
      <w:r w:rsidR="00FB768A">
        <w:rPr>
          <w:lang w:eastAsia="zh-CN"/>
        </w:rPr>
        <w:t>的灰度均值差为</w:t>
      </w:r>
      <w:r w:rsidR="00FB768A">
        <w:rPr>
          <w:lang w:eastAsia="zh-CN"/>
        </w:rPr>
        <w:t>avg_diff</w:t>
      </w:r>
      <w:r w:rsidR="00FB768A">
        <w:rPr>
          <w:lang w:eastAsia="zh-CN"/>
        </w:rPr>
        <w:t>，</w:t>
      </w:r>
      <w:r w:rsidR="006636BE">
        <w:rPr>
          <w:lang w:eastAsia="zh-CN"/>
        </w:rPr>
        <w:t>它们的灰度均值</w:t>
      </w:r>
      <w:r w:rsidR="006636BE">
        <w:rPr>
          <w:rFonts w:hint="eastAsia"/>
          <w:lang w:eastAsia="zh-CN"/>
        </w:rPr>
        <w:t>分别为</w:t>
      </w:r>
      <w:r w:rsidR="006636BE">
        <w:rPr>
          <w:lang w:eastAsia="zh-CN"/>
        </w:rPr>
        <w:t>gl_avg1</w:t>
      </w:r>
      <w:r w:rsidR="006636BE">
        <w:rPr>
          <w:rFonts w:hint="eastAsia"/>
          <w:lang w:eastAsia="zh-CN"/>
        </w:rPr>
        <w:t>和</w:t>
      </w:r>
      <w:r w:rsidR="006636BE">
        <w:rPr>
          <w:lang w:eastAsia="zh-CN"/>
        </w:rPr>
        <w:t>gl_avg2,</w:t>
      </w:r>
      <w:r w:rsidR="00FB768A">
        <w:rPr>
          <w:rFonts w:hint="eastAsia"/>
          <w:lang w:eastAsia="zh-CN"/>
        </w:rPr>
        <w:t>则</w:t>
      </w:r>
      <w:r w:rsidR="00FB768A">
        <w:rPr>
          <w:lang w:eastAsia="zh-CN"/>
        </w:rPr>
        <w:t>：</w:t>
      </w:r>
    </w:p>
    <w:p w:rsidR="00FB768A" w:rsidRDefault="00FB768A" w:rsidP="00FB768A">
      <w:pPr>
        <w:jc w:val="center"/>
        <w:rPr>
          <w:lang w:eastAsia="zh-CN"/>
        </w:rPr>
      </w:pPr>
      <w:r w:rsidRPr="00FB768A">
        <w:rPr>
          <w:lang w:eastAsia="zh-CN"/>
        </w:rPr>
        <w:t>avg_diff=abs(gl_avg1-gl_avg2)</w:t>
      </w:r>
    </w:p>
    <w:p w:rsidR="00232C6F" w:rsidRDefault="006636BE" w:rsidP="000C5ADD">
      <w:pPr>
        <w:rPr>
          <w:lang w:eastAsia="zh-CN"/>
        </w:rPr>
      </w:pPr>
      <w:r>
        <w:rPr>
          <w:lang w:eastAsia="zh-CN"/>
        </w:rPr>
        <w:t xml:space="preserve"> </w:t>
      </w:r>
    </w:p>
    <w:p w:rsidR="000C5ADD" w:rsidRDefault="00EC4404" w:rsidP="000C5ADD">
      <w:pPr>
        <w:rPr>
          <w:lang w:eastAsia="zh-CN"/>
        </w:rPr>
      </w:pPr>
      <w:r>
        <w:rPr>
          <w:lang w:eastAsia="zh-CN"/>
        </w:rPr>
        <w:lastRenderedPageBreak/>
        <w:t>计算四个样例</w:t>
      </w:r>
      <w:r w:rsidR="00855887">
        <w:rPr>
          <w:lang w:eastAsia="zh-CN"/>
        </w:rPr>
        <w:t>中每相邻一对样例</w:t>
      </w:r>
      <w:r w:rsidR="006636BE">
        <w:rPr>
          <w:lang w:eastAsia="zh-CN"/>
        </w:rPr>
        <w:t>的</w:t>
      </w:r>
      <w:r w:rsidR="00A46824">
        <w:rPr>
          <w:lang w:eastAsia="zh-CN"/>
        </w:rPr>
        <w:t>avg_diff</w:t>
      </w:r>
      <w:r w:rsidR="006636BE">
        <w:rPr>
          <w:lang w:eastAsia="zh-CN"/>
        </w:rPr>
        <w:t>的</w:t>
      </w:r>
      <w:r w:rsidR="00855887">
        <w:rPr>
          <w:lang w:eastAsia="zh-CN"/>
        </w:rPr>
        <w:t>平均值</w:t>
      </w:r>
      <w:r w:rsidR="006636BE">
        <w:rPr>
          <w:lang w:eastAsia="zh-CN"/>
        </w:rPr>
        <w:t>，</w:t>
      </w:r>
      <w:r w:rsidR="006636BE">
        <w:rPr>
          <w:rFonts w:hint="eastAsia"/>
          <w:lang w:eastAsia="zh-CN"/>
        </w:rPr>
        <w:t>记为</w:t>
      </w:r>
      <w:r w:rsidR="00A46824">
        <w:rPr>
          <w:lang w:eastAsia="zh-CN"/>
        </w:rPr>
        <w:t>tem_sim</w:t>
      </w:r>
      <w:r w:rsidR="006636BE">
        <w:rPr>
          <w:lang w:eastAsia="zh-CN"/>
        </w:rPr>
        <w:t>。</w:t>
      </w:r>
      <w:r w:rsidR="00575C1F">
        <w:rPr>
          <w:lang w:eastAsia="zh-CN"/>
        </w:rPr>
        <w:t>tem_sim</w:t>
      </w:r>
      <w:r w:rsidR="00855887">
        <w:rPr>
          <w:lang w:eastAsia="zh-CN"/>
        </w:rPr>
        <w:t>被视为</w:t>
      </w:r>
      <w:r w:rsidR="00855887">
        <w:rPr>
          <w:rFonts w:hint="eastAsia"/>
          <w:lang w:eastAsia="zh-CN"/>
        </w:rPr>
        <w:t>评价</w:t>
      </w:r>
      <w:r w:rsidR="00855887">
        <w:rPr>
          <w:lang w:eastAsia="zh-CN"/>
        </w:rPr>
        <w:t>为</w:t>
      </w:r>
      <w:r w:rsidR="00855887">
        <w:rPr>
          <w:lang w:eastAsia="zh-CN"/>
        </w:rPr>
        <w:t>“</w:t>
      </w:r>
      <w:r w:rsidR="00855887">
        <w:rPr>
          <w:lang w:eastAsia="zh-CN"/>
        </w:rPr>
        <w:t>相似</w:t>
      </w:r>
      <w:r w:rsidR="00855887">
        <w:rPr>
          <w:lang w:eastAsia="zh-CN"/>
        </w:rPr>
        <w:t>”</w:t>
      </w:r>
      <w:r w:rsidR="00855887">
        <w:rPr>
          <w:lang w:eastAsia="zh-CN"/>
        </w:rPr>
        <w:t>的基准值，</w:t>
      </w:r>
      <w:r w:rsidR="00855887">
        <w:rPr>
          <w:rFonts w:hint="eastAsia"/>
          <w:lang w:eastAsia="zh-CN"/>
        </w:rPr>
        <w:t>即</w:t>
      </w:r>
      <w:r w:rsidR="00855887">
        <w:rPr>
          <w:lang w:eastAsia="zh-CN"/>
        </w:rPr>
        <w:t>如果两张图片的</w:t>
      </w:r>
      <w:r w:rsidR="00575C1F">
        <w:rPr>
          <w:lang w:eastAsia="zh-CN"/>
        </w:rPr>
        <w:t>avg_diff</w:t>
      </w:r>
      <w:r w:rsidR="00855887">
        <w:rPr>
          <w:lang w:eastAsia="zh-CN"/>
        </w:rPr>
        <w:t>大于</w:t>
      </w:r>
      <w:r w:rsidR="00575C1F">
        <w:rPr>
          <w:lang w:eastAsia="zh-CN"/>
        </w:rPr>
        <w:t>tem_sim</w:t>
      </w:r>
      <w:r w:rsidR="00855887">
        <w:rPr>
          <w:lang w:eastAsia="zh-CN"/>
        </w:rPr>
        <w:t>，</w:t>
      </w:r>
      <w:r w:rsidR="00855887">
        <w:rPr>
          <w:rFonts w:hint="eastAsia"/>
          <w:lang w:eastAsia="zh-CN"/>
        </w:rPr>
        <w:t>那么</w:t>
      </w:r>
      <w:r w:rsidR="00855887">
        <w:rPr>
          <w:lang w:eastAsia="zh-CN"/>
        </w:rPr>
        <w:t>我们认为这两</w:t>
      </w:r>
      <w:r w:rsidR="00855887">
        <w:rPr>
          <w:rFonts w:hint="eastAsia"/>
          <w:lang w:eastAsia="zh-CN"/>
        </w:rPr>
        <w:t>张</w:t>
      </w:r>
      <w:r w:rsidR="00855887">
        <w:rPr>
          <w:lang w:eastAsia="zh-CN"/>
        </w:rPr>
        <w:t>图片不相似。也就是说，</w:t>
      </w:r>
      <w:r w:rsidR="00855887">
        <w:rPr>
          <w:rFonts w:hint="eastAsia"/>
          <w:lang w:eastAsia="zh-CN"/>
        </w:rPr>
        <w:t>如果</w:t>
      </w:r>
      <w:r w:rsidR="00855887">
        <w:rPr>
          <w:lang w:eastAsia="zh-CN"/>
        </w:rPr>
        <w:t>待测图片与某季节样例的</w:t>
      </w:r>
      <w:r w:rsidR="00575C1F">
        <w:rPr>
          <w:lang w:eastAsia="zh-CN"/>
        </w:rPr>
        <w:t>avg_diff</w:t>
      </w:r>
      <w:r w:rsidR="00855887">
        <w:rPr>
          <w:lang w:eastAsia="zh-CN"/>
        </w:rPr>
        <w:t>超过</w:t>
      </w:r>
      <w:r w:rsidR="00575C1F">
        <w:rPr>
          <w:lang w:eastAsia="zh-CN"/>
        </w:rPr>
        <w:t>tem_sim</w:t>
      </w:r>
      <w:r w:rsidR="00855887">
        <w:rPr>
          <w:lang w:eastAsia="zh-CN"/>
        </w:rPr>
        <w:t>，</w:t>
      </w:r>
      <w:r w:rsidR="00855887">
        <w:rPr>
          <w:rFonts w:hint="eastAsia"/>
          <w:lang w:eastAsia="zh-CN"/>
        </w:rPr>
        <w:t>那么</w:t>
      </w:r>
      <w:r w:rsidR="00855887">
        <w:rPr>
          <w:lang w:eastAsia="zh-CN"/>
        </w:rPr>
        <w:t>我们认为待测图片完全不属于这个季节，与这个季节的相似度为</w:t>
      </w:r>
      <w:r w:rsidR="00855887">
        <w:rPr>
          <w:lang w:eastAsia="zh-CN"/>
        </w:rPr>
        <w:t>0</w:t>
      </w:r>
      <w:r w:rsidR="00855887">
        <w:rPr>
          <w:lang w:eastAsia="zh-CN"/>
        </w:rPr>
        <w:t>。</w:t>
      </w:r>
    </w:p>
    <w:p w:rsidR="00FB768A" w:rsidRPr="00FB768A" w:rsidRDefault="00FB768A" w:rsidP="00FB768A">
      <w:pPr>
        <w:jc w:val="center"/>
        <w:rPr>
          <w:lang w:eastAsia="zh-CN"/>
        </w:rPr>
      </w:pPr>
    </w:p>
    <w:p w:rsidR="00FB768A" w:rsidRDefault="00FB768A" w:rsidP="00855887">
      <w:pPr>
        <w:jc w:val="center"/>
        <w:rPr>
          <w:lang w:eastAsia="zh-CN"/>
        </w:rPr>
      </w:pPr>
    </w:p>
    <w:p w:rsidR="00FB768A" w:rsidRDefault="006903F7" w:rsidP="00855887">
      <w:pPr>
        <w:jc w:val="center"/>
        <w:rPr>
          <w:lang w:eastAsia="zh-CN"/>
        </w:rPr>
      </w:pPr>
      <w:r>
        <w:rPr>
          <w:rFonts w:hint="eastAsia"/>
          <w:lang w:eastAsia="zh-CN"/>
        </w:rPr>
        <w:t>t</w:t>
      </w:r>
      <w:r w:rsidR="006636BE">
        <w:rPr>
          <w:lang w:eastAsia="zh-CN"/>
        </w:rPr>
        <w:t>em_</w:t>
      </w:r>
      <w:r w:rsidR="006636BE">
        <w:rPr>
          <w:rFonts w:hint="eastAsia"/>
          <w:lang w:eastAsia="zh-CN"/>
        </w:rPr>
        <w:t>sim</w:t>
      </w:r>
      <w:r>
        <w:rPr>
          <w:lang w:eastAsia="zh-CN"/>
        </w:rPr>
        <w:t xml:space="preserve"> </w:t>
      </w:r>
      <w:r w:rsidR="006636BE">
        <w:rPr>
          <w:rFonts w:hint="eastAsia"/>
          <w:lang w:eastAsia="zh-CN"/>
        </w:rPr>
        <w:t>=</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3</m:t>
            </m:r>
          </m:den>
        </m:f>
        <m:r>
          <w:rPr>
            <w:rFonts w:ascii="Cambria Math" w:hAnsi="Cambria Math"/>
            <w:lang w:eastAsia="zh-CN"/>
          </w:rPr>
          <m:t>(</m:t>
        </m:r>
        <m:sSub>
          <m:sSubPr>
            <m:ctrlPr>
              <w:rPr>
                <w:rFonts w:ascii="Cambria Math" w:hAnsi="Cambria Math" w:cs="Cambria Math"/>
                <w:lang w:eastAsia="zh-CN"/>
              </w:rPr>
            </m:ctrlPr>
          </m:sSubPr>
          <m:e>
            <m:r>
              <w:rPr>
                <w:rFonts w:ascii="Cambria Math" w:hAnsi="Cambria Math"/>
                <w:lang w:eastAsia="zh-CN"/>
              </w:rPr>
              <m:t>av</m:t>
            </m:r>
            <m:r>
              <w:rPr>
                <w:rFonts w:ascii="Cambria Math" w:hAnsi="Cambria Math" w:cs="Cambria Math"/>
                <w:lang w:eastAsia="zh-CN"/>
              </w:rPr>
              <m:t>g</m:t>
            </m:r>
            <m:r>
              <m:rPr>
                <m:sty m:val="p"/>
              </m:rPr>
              <w:rPr>
                <w:rFonts w:ascii="Cambria Math" w:hAnsi="Cambria Math" w:cs="Cambria Math"/>
                <w:lang w:eastAsia="zh-CN"/>
              </w:rPr>
              <m:t>_diff</m:t>
            </m:r>
          </m:e>
          <m:sub>
            <m:r>
              <m:rPr>
                <m:sty m:val="p"/>
              </m:rPr>
              <w:rPr>
                <w:rFonts w:ascii="Cambria Math" w:hAnsi="Cambria Math"/>
                <w:lang w:eastAsia="zh-CN"/>
              </w:rPr>
              <m:t>相邻</m:t>
            </m:r>
            <m:r>
              <m:rPr>
                <m:sty m:val="p"/>
              </m:rP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avg_diff</m:t>
            </m:r>
          </m:e>
          <m:sub>
            <m:r>
              <w:rPr>
                <w:rFonts w:ascii="Cambria Math" w:hAnsi="Cambria Math"/>
                <w:lang w:eastAsia="zh-CN"/>
              </w:rPr>
              <m:t>相邻</m:t>
            </m:r>
            <m:r>
              <m:rPr>
                <m:sty m:val="p"/>
              </m:rPr>
              <w:rPr>
                <w:rFonts w:ascii="Cambria Math" w:hAnsi="Cambria Math"/>
                <w:lang w:eastAsia="zh-CN"/>
              </w:rPr>
              <m:t>2</m:t>
            </m:r>
          </m:sub>
        </m:sSub>
        <m:r>
          <w:rPr>
            <w:rFonts w:ascii="Cambria Math" w:hAnsi="Cambria Math"/>
            <w:lang w:eastAsia="zh-CN"/>
          </w:rPr>
          <m:t>+av</m:t>
        </m:r>
        <m:sSub>
          <m:sSubPr>
            <m:ctrlPr>
              <w:rPr>
                <w:rFonts w:ascii="Cambria Math" w:hAnsi="Cambria Math"/>
                <w:i/>
                <w:lang w:eastAsia="zh-CN"/>
              </w:rPr>
            </m:ctrlPr>
          </m:sSubPr>
          <m:e>
            <m:r>
              <w:rPr>
                <w:rFonts w:ascii="Cambria Math" w:hAnsi="Cambria Math"/>
                <w:lang w:eastAsia="zh-CN"/>
              </w:rPr>
              <m:t>g_diff</m:t>
            </m:r>
          </m:e>
          <m:sub>
            <m:r>
              <w:rPr>
                <w:rFonts w:ascii="Cambria Math" w:hAnsi="Cambria Math"/>
                <w:lang w:eastAsia="zh-CN"/>
              </w:rPr>
              <m:t>相邻</m:t>
            </m:r>
            <m:r>
              <m:rPr>
                <m:sty m:val="p"/>
              </m:rPr>
              <w:rPr>
                <w:rFonts w:ascii="Cambria Math" w:hAnsi="Cambria Math"/>
                <w:lang w:eastAsia="zh-CN"/>
              </w:rPr>
              <m:t>3</m:t>
            </m:r>
          </m:sub>
        </m:sSub>
        <m:r>
          <w:rPr>
            <w:rFonts w:ascii="Cambria Math" w:hAnsi="Cambria Math"/>
            <w:lang w:eastAsia="zh-CN"/>
          </w:rPr>
          <m:t>)</m:t>
        </m:r>
      </m:oMath>
    </w:p>
    <w:p w:rsidR="00FB768A" w:rsidRDefault="00FB768A" w:rsidP="00855887">
      <w:pPr>
        <w:jc w:val="center"/>
        <w:rPr>
          <w:lang w:eastAsia="zh-CN"/>
        </w:rPr>
      </w:pPr>
    </w:p>
    <w:p w:rsidR="0022625B" w:rsidRDefault="0022625B" w:rsidP="00855887">
      <w:pPr>
        <w:rPr>
          <w:lang w:eastAsia="zh-CN"/>
        </w:rPr>
      </w:pPr>
    </w:p>
    <w:p w:rsidR="00855887" w:rsidRDefault="00855887" w:rsidP="00855887">
      <w:pPr>
        <w:rPr>
          <w:lang w:eastAsia="zh-CN"/>
        </w:rPr>
      </w:pPr>
      <w:r>
        <w:rPr>
          <w:lang w:eastAsia="zh-CN"/>
        </w:rPr>
        <w:t>（</w:t>
      </w:r>
      <w:r>
        <w:rPr>
          <w:lang w:eastAsia="zh-CN"/>
        </w:rPr>
        <w:t>4</w:t>
      </w:r>
      <w:r>
        <w:rPr>
          <w:lang w:eastAsia="zh-CN"/>
        </w:rPr>
        <w:t>）计算</w:t>
      </w:r>
      <w:r w:rsidR="00D34998">
        <w:rPr>
          <w:lang w:eastAsia="zh-CN"/>
        </w:rPr>
        <w:t>被测试图像与样例的</w:t>
      </w:r>
      <w:r w:rsidR="0022625B">
        <w:rPr>
          <w:lang w:eastAsia="zh-CN"/>
        </w:rPr>
        <w:t>色彩</w:t>
      </w:r>
      <w:r w:rsidR="00CA3F22">
        <w:rPr>
          <w:lang w:eastAsia="zh-CN"/>
        </w:rPr>
        <w:t>相似度</w:t>
      </w:r>
      <w:r w:rsidR="00CA3F22">
        <w:rPr>
          <w:lang w:eastAsia="zh-CN"/>
        </w:rPr>
        <w:t>avg_similar</w:t>
      </w:r>
      <w:r w:rsidR="00CA3F22">
        <w:rPr>
          <w:lang w:eastAsia="zh-CN"/>
        </w:rPr>
        <w:t>。</w:t>
      </w:r>
      <w:r w:rsidR="00CA3F22">
        <w:rPr>
          <w:lang w:eastAsia="zh-CN"/>
        </w:rPr>
        <w:t>avg_similar</w:t>
      </w:r>
      <w:r w:rsidR="00CA3F22">
        <w:rPr>
          <w:rFonts w:hint="eastAsia"/>
          <w:lang w:eastAsia="zh-CN"/>
        </w:rPr>
        <w:t>是</w:t>
      </w:r>
      <w:r w:rsidR="00CA3F22">
        <w:rPr>
          <w:lang w:eastAsia="zh-CN"/>
        </w:rPr>
        <w:t>1</w:t>
      </w:r>
      <w:r w:rsidR="00CA3F22">
        <w:rPr>
          <w:rFonts w:hint="eastAsia"/>
          <w:lang w:eastAsia="zh-CN"/>
        </w:rPr>
        <w:t>减去</w:t>
      </w:r>
      <w:r w:rsidR="00CA3F22">
        <w:rPr>
          <w:lang w:eastAsia="zh-CN"/>
        </w:rPr>
        <w:t>二者灰度均值差</w:t>
      </w:r>
      <w:r w:rsidR="00CA3F22">
        <w:rPr>
          <w:lang w:eastAsia="zh-CN"/>
        </w:rPr>
        <w:t>avg_diff</w:t>
      </w:r>
      <w:r w:rsidR="00CA3F22">
        <w:rPr>
          <w:rFonts w:hint="eastAsia"/>
          <w:lang w:eastAsia="zh-CN"/>
        </w:rPr>
        <w:t>与基准值</w:t>
      </w:r>
      <w:r w:rsidR="00CA3F22">
        <w:rPr>
          <w:lang w:eastAsia="zh-CN"/>
        </w:rPr>
        <w:t>tem_sim</w:t>
      </w:r>
      <w:r w:rsidR="00CA3F22">
        <w:rPr>
          <w:rFonts w:hint="eastAsia"/>
          <w:lang w:eastAsia="zh-CN"/>
        </w:rPr>
        <w:t>的</w:t>
      </w:r>
      <w:r w:rsidR="00CA3F22">
        <w:rPr>
          <w:lang w:eastAsia="zh-CN"/>
        </w:rPr>
        <w:t>比值。</w:t>
      </w:r>
      <w:r w:rsidR="0022625B">
        <w:rPr>
          <w:rFonts w:hint="eastAsia"/>
          <w:lang w:eastAsia="zh-CN"/>
        </w:rPr>
        <w:t>若</w:t>
      </w:r>
      <w:r w:rsidR="0022625B">
        <w:rPr>
          <w:lang w:eastAsia="zh-CN"/>
        </w:rPr>
        <w:t>avg_similar&lt;0</w:t>
      </w:r>
      <w:r w:rsidR="0022625B">
        <w:rPr>
          <w:rFonts w:hint="eastAsia"/>
          <w:lang w:eastAsia="zh-CN"/>
        </w:rPr>
        <w:t>，意味</w:t>
      </w:r>
      <w:r w:rsidR="0022625B">
        <w:rPr>
          <w:lang w:eastAsia="zh-CN"/>
        </w:rPr>
        <w:t>着</w:t>
      </w:r>
      <w:r w:rsidR="0022625B">
        <w:rPr>
          <w:rFonts w:hint="eastAsia"/>
          <w:lang w:eastAsia="zh-CN"/>
        </w:rPr>
        <w:t>二者</w:t>
      </w:r>
      <w:r w:rsidR="0022625B">
        <w:rPr>
          <w:lang w:eastAsia="zh-CN"/>
        </w:rPr>
        <w:t>的灰度均值差超过了基准值，</w:t>
      </w:r>
      <w:r w:rsidR="0022625B">
        <w:rPr>
          <w:rFonts w:hint="eastAsia"/>
          <w:lang w:eastAsia="zh-CN"/>
        </w:rPr>
        <w:t>应该</w:t>
      </w:r>
      <w:r w:rsidR="0022625B">
        <w:rPr>
          <w:lang w:eastAsia="zh-CN"/>
        </w:rPr>
        <w:t>被认为完全不</w:t>
      </w:r>
      <w:r w:rsidR="0022625B">
        <w:rPr>
          <w:rFonts w:hint="eastAsia"/>
          <w:lang w:eastAsia="zh-CN"/>
        </w:rPr>
        <w:t>相似</w:t>
      </w:r>
      <w:r w:rsidR="0022625B">
        <w:rPr>
          <w:lang w:eastAsia="zh-CN"/>
        </w:rPr>
        <w:t>，</w:t>
      </w:r>
      <w:r w:rsidR="0022625B">
        <w:rPr>
          <w:rFonts w:hint="eastAsia"/>
          <w:lang w:eastAsia="zh-CN"/>
        </w:rPr>
        <w:t>此时</w:t>
      </w:r>
      <w:r w:rsidR="0022625B">
        <w:rPr>
          <w:lang w:eastAsia="zh-CN"/>
        </w:rPr>
        <w:t>取</w:t>
      </w:r>
      <w:r w:rsidR="0022625B">
        <w:rPr>
          <w:lang w:eastAsia="zh-CN"/>
        </w:rPr>
        <w:t>avg_similar=0</w:t>
      </w:r>
      <w:r w:rsidR="0022625B">
        <w:rPr>
          <w:lang w:eastAsia="zh-CN"/>
        </w:rPr>
        <w:t>。</w:t>
      </w:r>
      <w:r w:rsidR="00CA3F22">
        <w:rPr>
          <w:lang w:eastAsia="zh-CN"/>
        </w:rPr>
        <w:t>avg_</w:t>
      </w:r>
      <w:r w:rsidR="00CA3F22">
        <w:rPr>
          <w:rFonts w:hint="eastAsia"/>
          <w:lang w:eastAsia="zh-CN"/>
        </w:rPr>
        <w:t>similar</w:t>
      </w:r>
      <w:r w:rsidR="00CA3F22">
        <w:rPr>
          <w:lang w:eastAsia="zh-CN"/>
        </w:rPr>
        <w:t>的</w:t>
      </w:r>
      <w:r w:rsidR="00CA3F22">
        <w:rPr>
          <w:rFonts w:hint="eastAsia"/>
          <w:lang w:eastAsia="zh-CN"/>
        </w:rPr>
        <w:t>值</w:t>
      </w:r>
      <w:r w:rsidR="00CA3F22">
        <w:rPr>
          <w:lang w:eastAsia="zh-CN"/>
        </w:rPr>
        <w:t>位于</w:t>
      </w:r>
      <w:r w:rsidR="00CA3F22">
        <w:rPr>
          <w:lang w:eastAsia="zh-CN"/>
        </w:rPr>
        <w:t>[0,1]</w:t>
      </w:r>
      <w:r w:rsidR="00CA3F22">
        <w:rPr>
          <w:lang w:eastAsia="zh-CN"/>
        </w:rPr>
        <w:t>区间内，</w:t>
      </w:r>
      <w:r w:rsidR="00D34998">
        <w:rPr>
          <w:lang w:eastAsia="zh-CN"/>
        </w:rPr>
        <w:t>0</w:t>
      </w:r>
      <w:r w:rsidR="00D34998">
        <w:rPr>
          <w:lang w:eastAsia="zh-CN"/>
        </w:rPr>
        <w:t>为完全不</w:t>
      </w:r>
      <w:r w:rsidR="00D34998">
        <w:rPr>
          <w:rFonts w:hint="eastAsia"/>
          <w:lang w:eastAsia="zh-CN"/>
        </w:rPr>
        <w:t>相似</w:t>
      </w:r>
      <w:r w:rsidR="00D34998">
        <w:rPr>
          <w:lang w:eastAsia="zh-CN"/>
        </w:rPr>
        <w:t>，</w:t>
      </w:r>
      <w:r w:rsidR="00D34998">
        <w:rPr>
          <w:lang w:eastAsia="zh-CN"/>
        </w:rPr>
        <w:t>1</w:t>
      </w:r>
      <w:r w:rsidR="00D34998">
        <w:rPr>
          <w:rFonts w:hint="eastAsia"/>
          <w:lang w:eastAsia="zh-CN"/>
        </w:rPr>
        <w:t>为</w:t>
      </w:r>
      <w:r w:rsidR="00D34998">
        <w:rPr>
          <w:lang w:eastAsia="zh-CN"/>
        </w:rPr>
        <w:t>极度相似。</w:t>
      </w:r>
      <w:r w:rsidR="0022625B">
        <w:rPr>
          <w:lang w:eastAsia="zh-CN"/>
        </w:rPr>
        <w:t>这个色彩相似度被看做被测试图像与对应季节类型的相似度。</w:t>
      </w:r>
    </w:p>
    <w:p w:rsidR="0022625B" w:rsidRDefault="0022625B" w:rsidP="0022625B">
      <w:pPr>
        <w:jc w:val="center"/>
        <w:rPr>
          <w:lang w:eastAsia="zh-CN"/>
        </w:rPr>
      </w:pPr>
    </w:p>
    <w:p w:rsidR="0022625B" w:rsidRDefault="0022625B" w:rsidP="0022625B">
      <w:pPr>
        <w:jc w:val="center"/>
        <w:rPr>
          <w:lang w:eastAsia="zh-CN"/>
        </w:rPr>
      </w:pPr>
      <w:r w:rsidRPr="0022625B">
        <w:rPr>
          <w:lang w:eastAsia="zh-CN"/>
        </w:rPr>
        <w:t>avg_similar=1-(avg_diff/tem_sim)</w:t>
      </w:r>
    </w:p>
    <w:p w:rsidR="0022625B" w:rsidRDefault="0022625B" w:rsidP="0022625B">
      <w:pPr>
        <w:rPr>
          <w:lang w:eastAsia="zh-CN"/>
        </w:rPr>
      </w:pPr>
    </w:p>
    <w:p w:rsidR="0022625B" w:rsidRDefault="00A317A1" w:rsidP="00855887">
      <w:pPr>
        <w:rPr>
          <w:lang w:eastAsia="zh-CN"/>
        </w:rPr>
      </w:pPr>
      <w:r>
        <w:rPr>
          <w:lang w:eastAsia="zh-CN"/>
        </w:rPr>
        <w:t>下面我们使用与</w:t>
      </w:r>
      <w:r>
        <w:rPr>
          <w:lang w:eastAsia="zh-CN"/>
        </w:rPr>
        <w:t>3.4.1</w:t>
      </w:r>
      <w:r>
        <w:rPr>
          <w:rFonts w:hint="eastAsia"/>
          <w:lang w:eastAsia="zh-CN"/>
        </w:rPr>
        <w:t>相同</w:t>
      </w:r>
      <w:r>
        <w:rPr>
          <w:lang w:eastAsia="zh-CN"/>
        </w:rPr>
        <w:t>的例子来对这个算法进行测试：</w:t>
      </w:r>
    </w:p>
    <w:p w:rsidR="00A317A1" w:rsidRDefault="00A317A1" w:rsidP="00855887">
      <w:pPr>
        <w:rPr>
          <w:lang w:eastAsia="zh-CN"/>
        </w:rPr>
      </w:pPr>
    </w:p>
    <w:p w:rsidR="00A317A1" w:rsidRDefault="00A317A1" w:rsidP="00855887">
      <w:pPr>
        <w:rPr>
          <w:lang w:eastAsia="zh-CN"/>
        </w:rPr>
      </w:pPr>
      <w:r>
        <w:rPr>
          <w:rFonts w:hint="eastAsia"/>
          <w:lang w:eastAsia="zh-CN"/>
        </w:rPr>
        <w:t>（</w:t>
      </w:r>
      <w:r>
        <w:rPr>
          <w:lang w:eastAsia="zh-CN"/>
        </w:rPr>
        <w:t>1</w:t>
      </w:r>
      <w:r>
        <w:rPr>
          <w:rFonts w:hint="eastAsia"/>
          <w:lang w:eastAsia="zh-CN"/>
        </w:rPr>
        <w:t>）</w:t>
      </w:r>
      <w:r w:rsidR="00384F6D">
        <w:rPr>
          <w:lang w:eastAsia="zh-CN"/>
        </w:rPr>
        <w:t>如图</w:t>
      </w:r>
      <w:r w:rsidR="00384F6D">
        <w:rPr>
          <w:lang w:eastAsia="zh-CN"/>
        </w:rPr>
        <w:t>3.18</w:t>
      </w:r>
      <w:r w:rsidR="00384F6D">
        <w:rPr>
          <w:lang w:eastAsia="zh-CN"/>
        </w:rPr>
        <w:t>，</w:t>
      </w:r>
      <w:r>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sidR="009F0925">
        <w:rPr>
          <w:lang w:eastAsia="zh-CN"/>
        </w:rPr>
        <w:t>（黄色）</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sidR="009F0925">
        <w:rPr>
          <w:lang w:eastAsia="zh-CN"/>
        </w:rPr>
        <w:t>（绿色）</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sidR="009F0925">
        <w:rPr>
          <w:lang w:eastAsia="zh-CN"/>
        </w:rPr>
        <w:t>（红色）</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sidR="009F0925">
        <w:rPr>
          <w:lang w:eastAsia="zh-CN"/>
        </w:rPr>
        <w:t>（黑</w:t>
      </w:r>
      <w:r w:rsidR="009F0925">
        <w:rPr>
          <w:rFonts w:hint="eastAsia"/>
          <w:lang w:eastAsia="zh-CN"/>
        </w:rPr>
        <w:t>色</w:t>
      </w:r>
      <w:r w:rsidR="009F0925">
        <w:rPr>
          <w:lang w:eastAsia="zh-CN"/>
        </w:rPr>
        <w:t>）</w:t>
      </w:r>
      <w:r>
        <w:rPr>
          <w:lang w:eastAsia="zh-CN"/>
        </w:rPr>
        <w:t>、</w:t>
      </w:r>
      <w:r>
        <w:rPr>
          <w:lang w:eastAsia="zh-CN"/>
        </w:rPr>
        <w:t>S</w:t>
      </w:r>
      <w:r>
        <w:rPr>
          <w:rFonts w:hint="eastAsia"/>
          <w:vertAlign w:val="subscript"/>
          <w:lang w:eastAsia="zh-CN"/>
        </w:rPr>
        <w:t>待测</w:t>
      </w:r>
      <w:r>
        <w:rPr>
          <w:lang w:eastAsia="zh-CN"/>
        </w:rPr>
        <w:t>(x)</w:t>
      </w:r>
      <w:r w:rsidR="009F0925">
        <w:rPr>
          <w:lang w:eastAsia="zh-CN"/>
        </w:rPr>
        <w:t>（蓝色）</w:t>
      </w:r>
      <w:r>
        <w:rPr>
          <w:lang w:eastAsia="zh-CN"/>
        </w:rPr>
        <w:t>。</w:t>
      </w:r>
    </w:p>
    <w:p w:rsidR="00384F6D" w:rsidRDefault="00856EE3" w:rsidP="00856EE3">
      <w:pPr>
        <w:rPr>
          <w:lang w:eastAsia="zh-CN"/>
        </w:rPr>
      </w:pPr>
      <w:r>
        <w:rPr>
          <w:rFonts w:hint="eastAsia"/>
          <w:lang w:eastAsia="zh-CN"/>
        </w:rPr>
        <w:tab/>
      </w:r>
    </w:p>
    <w:p w:rsidR="00384F6D" w:rsidRDefault="00384F6D" w:rsidP="0083714F">
      <w:pPr>
        <w:jc w:val="center"/>
        <w:rPr>
          <w:lang w:eastAsia="zh-CN"/>
        </w:rPr>
      </w:pPr>
      <w:r>
        <w:rPr>
          <w:rFonts w:hint="eastAsia"/>
          <w:noProof/>
          <w:lang w:eastAsia="zh-CN"/>
        </w:rPr>
        <w:drawing>
          <wp:inline distT="0" distB="0" distL="0" distR="0">
            <wp:extent cx="4452300" cy="2704592"/>
            <wp:effectExtent l="0" t="0" r="0" b="0"/>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467436" cy="2713787"/>
                    </a:xfrm>
                    <a:prstGeom prst="rect">
                      <a:avLst/>
                    </a:prstGeom>
                    <a:noFill/>
                    <a:ln>
                      <a:noFill/>
                    </a:ln>
                  </pic:spPr>
                </pic:pic>
              </a:graphicData>
            </a:graphic>
          </wp:inline>
        </w:drawing>
      </w:r>
    </w:p>
    <w:p w:rsidR="00384F6D" w:rsidRDefault="00384F6D" w:rsidP="00856EE3">
      <w:pPr>
        <w:rPr>
          <w:lang w:eastAsia="zh-CN"/>
        </w:rPr>
      </w:pPr>
    </w:p>
    <w:p w:rsidR="00384F6D" w:rsidRDefault="00384F6D" w:rsidP="00384F6D">
      <w:pPr>
        <w:jc w:val="center"/>
        <w:rPr>
          <w:lang w:eastAsia="zh-CN"/>
        </w:rPr>
      </w:pPr>
      <w:r>
        <w:rPr>
          <w:rFonts w:hint="eastAsia"/>
          <w:lang w:eastAsia="zh-CN"/>
        </w:rPr>
        <w:t>图</w:t>
      </w:r>
      <w:r>
        <w:rPr>
          <w:lang w:eastAsia="zh-CN"/>
        </w:rPr>
        <w:t xml:space="preserve">3.18 </w:t>
      </w:r>
      <w:r>
        <w:rPr>
          <w:rFonts w:hint="eastAsia"/>
          <w:lang w:eastAsia="zh-CN"/>
        </w:rPr>
        <w:t>剔除</w:t>
      </w:r>
      <w:r>
        <w:rPr>
          <w:lang w:eastAsia="zh-CN"/>
        </w:rPr>
        <w:t>无关点</w:t>
      </w:r>
    </w:p>
    <w:p w:rsidR="00384F6D" w:rsidRDefault="00384F6D" w:rsidP="00856EE3">
      <w:pPr>
        <w:rPr>
          <w:lang w:eastAsia="zh-CN"/>
        </w:rPr>
      </w:pPr>
    </w:p>
    <w:p w:rsidR="004E5AC3" w:rsidRDefault="001B16A7" w:rsidP="004E5AC3">
      <w:pPr>
        <w:rPr>
          <w:lang w:eastAsia="zh-CN"/>
        </w:rPr>
      </w:pPr>
      <w:r>
        <w:rPr>
          <w:lang w:eastAsia="zh-CN"/>
        </w:rPr>
        <w:t>（</w:t>
      </w:r>
      <w:r w:rsidR="004E5AC3">
        <w:rPr>
          <w:lang w:eastAsia="zh-CN"/>
        </w:rPr>
        <w:t>2</w:t>
      </w:r>
      <w:r w:rsidR="004E5AC3">
        <w:rPr>
          <w:rFonts w:hint="eastAsia"/>
          <w:lang w:eastAsia="zh-CN"/>
        </w:rPr>
        <w:t>）分别</w:t>
      </w:r>
      <w:r w:rsidR="004E5AC3">
        <w:rPr>
          <w:lang w:eastAsia="zh-CN"/>
        </w:rPr>
        <w:t>计算图片的灰度均值</w:t>
      </w:r>
      <w:r w:rsidR="004E5AC3">
        <w:rPr>
          <w:lang w:eastAsia="zh-CN"/>
        </w:rPr>
        <w:t>gl_avg</w:t>
      </w:r>
      <w:r w:rsidR="004E5AC3">
        <w:rPr>
          <w:lang w:eastAsia="zh-CN"/>
        </w:rPr>
        <w:t>：</w:t>
      </w:r>
      <w:r w:rsidR="004E5AC3">
        <w:rPr>
          <w:lang w:eastAsia="zh-CN"/>
        </w:rPr>
        <w:t xml:space="preserve"> </w:t>
      </w:r>
    </w:p>
    <w:p w:rsidR="004E5AC3" w:rsidRDefault="004E5AC3" w:rsidP="004E5AC3">
      <w:pPr>
        <w:rPr>
          <w:lang w:eastAsia="zh-CN"/>
        </w:rPr>
      </w:pPr>
    </w:p>
    <w:p w:rsidR="004E5AC3" w:rsidRDefault="004E5AC3" w:rsidP="004E5AC3">
      <w:pPr>
        <w:jc w:val="center"/>
        <w:rPr>
          <w:lang w:eastAsia="zh-CN"/>
        </w:rPr>
      </w:pPr>
      <w:commentRangeStart w:id="66"/>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rsidR="004E5AC3" w:rsidRDefault="004E5AC3" w:rsidP="004E5AC3">
      <w:pPr>
        <w:jc w:val="center"/>
        <w:rPr>
          <w:lang w:eastAsia="zh-CN"/>
        </w:rPr>
      </w:pPr>
      <w:r>
        <w:rPr>
          <w:lang w:eastAsia="zh-CN"/>
        </w:rPr>
        <w:lastRenderedPageBreak/>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待测</w:t>
      </w:r>
      <w:r>
        <w:rPr>
          <w:lang w:eastAsia="zh-CN"/>
        </w:rPr>
        <w:t>(x)</w:t>
      </w:r>
      <w:r>
        <w:rPr>
          <w:lang w:eastAsia="zh-CN"/>
        </w:rPr>
        <w:t>）：</w:t>
      </w:r>
      <w:r w:rsidRPr="000C5ADD">
        <w:rPr>
          <w:lang w:eastAsia="zh-CN"/>
        </w:rPr>
        <w:t>139.550632911</w:t>
      </w:r>
    </w:p>
    <w:commentRangeEnd w:id="66"/>
    <w:p w:rsidR="00384F6D" w:rsidRDefault="006E350A" w:rsidP="00856EE3">
      <w:pPr>
        <w:rPr>
          <w:lang w:eastAsia="zh-CN"/>
        </w:rPr>
      </w:pPr>
      <w:r>
        <w:rPr>
          <w:rStyle w:val="ad"/>
          <w:rFonts w:ascii="宋体" w:hAnsi="宋体" w:cstheme="minorBidi"/>
        </w:rPr>
        <w:commentReference w:id="66"/>
      </w:r>
    </w:p>
    <w:p w:rsidR="00384F6D" w:rsidRDefault="001B16A7" w:rsidP="00856EE3">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rsidR="001B16A7" w:rsidRDefault="001B16A7" w:rsidP="001B16A7">
      <w:pPr>
        <w:jc w:val="center"/>
        <w:rPr>
          <w:lang w:eastAsia="zh-CN"/>
        </w:rPr>
      </w:pPr>
    </w:p>
    <w:p w:rsidR="001B16A7" w:rsidRDefault="001B16A7" w:rsidP="001B16A7">
      <w:pPr>
        <w:jc w:val="center"/>
        <w:rPr>
          <w:lang w:eastAsia="zh-CN"/>
        </w:rPr>
      </w:pPr>
      <w:commentRangeStart w:id="67"/>
      <w:r>
        <w:rPr>
          <w:lang w:eastAsia="zh-CN"/>
        </w:rPr>
        <w:t>avg_diff</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rsidR="001B16A7" w:rsidRDefault="001B16A7" w:rsidP="001B16A7">
      <w:pPr>
        <w:jc w:val="center"/>
        <w:rPr>
          <w:lang w:eastAsia="zh-CN"/>
        </w:rPr>
      </w:pPr>
      <w:r>
        <w:rPr>
          <w:lang w:eastAsia="zh-CN"/>
        </w:rPr>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rsidR="001B16A7" w:rsidRDefault="001B16A7" w:rsidP="001B16A7">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rsidR="001B16A7" w:rsidRDefault="001B16A7" w:rsidP="001B16A7">
      <w:pPr>
        <w:jc w:val="center"/>
        <w:rPr>
          <w:lang w:eastAsia="zh-CN"/>
        </w:rPr>
      </w:pPr>
      <w:r>
        <w:rPr>
          <w:lang w:eastAsia="zh-CN"/>
        </w:rPr>
        <w:t>tem_sim</w:t>
      </w:r>
      <w:r>
        <w:rPr>
          <w:lang w:eastAsia="zh-CN"/>
        </w:rPr>
        <w:t>：</w:t>
      </w:r>
      <w:r w:rsidRPr="00855887">
        <w:rPr>
          <w:lang w:eastAsia="zh-CN"/>
        </w:rPr>
        <w:t>44.7548911322</w:t>
      </w:r>
    </w:p>
    <w:commentRangeEnd w:id="67"/>
    <w:p w:rsidR="0024579A" w:rsidRDefault="006E350A" w:rsidP="0024579A">
      <w:pPr>
        <w:rPr>
          <w:lang w:eastAsia="zh-CN"/>
        </w:rPr>
      </w:pPr>
      <w:r>
        <w:rPr>
          <w:rStyle w:val="ad"/>
          <w:rFonts w:ascii="宋体" w:hAnsi="宋体" w:cstheme="minorBidi"/>
        </w:rPr>
        <w:commentReference w:id="67"/>
      </w:r>
    </w:p>
    <w:p w:rsidR="0024579A" w:rsidRDefault="0024579A" w:rsidP="0024579A">
      <w:pPr>
        <w:rPr>
          <w:lang w:eastAsia="zh-CN"/>
        </w:rPr>
      </w:pPr>
      <w:r>
        <w:rPr>
          <w:rFonts w:hint="eastAsia"/>
          <w:lang w:eastAsia="zh-CN"/>
        </w:rPr>
        <w:t>（</w:t>
      </w:r>
      <w:r>
        <w:rPr>
          <w:lang w:eastAsia="zh-CN"/>
        </w:rPr>
        <w:t>4</w:t>
      </w:r>
      <w:r>
        <w:rPr>
          <w:rFonts w:hint="eastAsia"/>
          <w:lang w:eastAsia="zh-CN"/>
        </w:rPr>
        <w:t>）</w:t>
      </w:r>
      <w:r w:rsidR="00A007CF">
        <w:rPr>
          <w:lang w:eastAsia="zh-CN"/>
        </w:rPr>
        <w:t>计算被测试图像与样例的色彩相似度</w:t>
      </w:r>
      <w:r w:rsidR="00A007CF">
        <w:rPr>
          <w:lang w:eastAsia="zh-CN"/>
        </w:rPr>
        <w:t>avg_similar</w:t>
      </w:r>
      <w:r w:rsidR="00A007CF">
        <w:rPr>
          <w:lang w:eastAsia="zh-CN"/>
        </w:rPr>
        <w:t>，这个色彩相似度被看做被测试图像与对应季节类型的相似度。</w:t>
      </w:r>
    </w:p>
    <w:p w:rsidR="00A007CF" w:rsidRDefault="00A007CF" w:rsidP="00A007CF">
      <w:pPr>
        <w:jc w:val="center"/>
        <w:rPr>
          <w:lang w:eastAsia="zh-CN"/>
        </w:rPr>
      </w:pPr>
    </w:p>
    <w:p w:rsidR="00A007CF" w:rsidRDefault="00A007CF" w:rsidP="00A007CF">
      <w:pPr>
        <w:jc w:val="center"/>
        <w:rPr>
          <w:lang w:eastAsia="zh-CN"/>
        </w:rPr>
      </w:pPr>
      <w:commentRangeStart w:id="68"/>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0.08948372989789954</w:t>
      </w:r>
    </w:p>
    <w:p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0.9204221702069824</w:t>
      </w:r>
    </w:p>
    <w:p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0</w:t>
      </w:r>
    </w:p>
    <w:p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rsidR="00A007CF" w:rsidRDefault="00A007CF" w:rsidP="0024579A">
      <w:pPr>
        <w:rPr>
          <w:lang w:eastAsia="zh-CN"/>
        </w:rPr>
      </w:pPr>
    </w:p>
    <w:commentRangeEnd w:id="68"/>
    <w:p w:rsidR="00A007CF" w:rsidRDefault="006E350A" w:rsidP="00856EE3">
      <w:pPr>
        <w:rPr>
          <w:lang w:eastAsia="zh-CN"/>
        </w:rPr>
      </w:pPr>
      <w:r>
        <w:rPr>
          <w:rStyle w:val="ad"/>
          <w:rFonts w:ascii="宋体" w:hAnsi="宋体" w:cstheme="minorBidi"/>
        </w:rPr>
        <w:commentReference w:id="68"/>
      </w:r>
    </w:p>
    <w:p w:rsidR="00A007CF" w:rsidRDefault="00A007CF" w:rsidP="00A007CF">
      <w:pPr>
        <w:ind w:firstLine="720"/>
        <w:rPr>
          <w:lang w:eastAsia="zh-CN"/>
        </w:rPr>
      </w:pPr>
      <w:r>
        <w:rPr>
          <w:lang w:eastAsia="zh-CN"/>
        </w:rPr>
        <w:t>显然，</w:t>
      </w:r>
      <w:r>
        <w:rPr>
          <w:rFonts w:hint="eastAsia"/>
          <w:lang w:eastAsia="zh-CN"/>
        </w:rPr>
        <w:t>该</w:t>
      </w:r>
      <w:r>
        <w:rPr>
          <w:lang w:eastAsia="zh-CN"/>
        </w:rPr>
        <w:t>通过目测明显接近夏季样例的图片通过计算所得与夏季的相似度高达</w:t>
      </w:r>
      <w:r>
        <w:rPr>
          <w:lang w:eastAsia="zh-CN"/>
        </w:rPr>
        <w:t>0.92</w:t>
      </w:r>
      <w:r>
        <w:rPr>
          <w:lang w:eastAsia="zh-CN"/>
        </w:rPr>
        <w:t>，</w:t>
      </w:r>
      <w:r>
        <w:rPr>
          <w:rFonts w:hint="eastAsia"/>
          <w:lang w:eastAsia="zh-CN"/>
        </w:rPr>
        <w:t>而</w:t>
      </w:r>
      <w:r>
        <w:rPr>
          <w:lang w:eastAsia="zh-CN"/>
        </w:rPr>
        <w:t>与冬季、</w:t>
      </w:r>
      <w:r>
        <w:rPr>
          <w:rFonts w:hint="eastAsia"/>
          <w:lang w:eastAsia="zh-CN"/>
        </w:rPr>
        <w:t>春季</w:t>
      </w:r>
      <w:r>
        <w:rPr>
          <w:lang w:eastAsia="zh-CN"/>
        </w:rPr>
        <w:t>、</w:t>
      </w:r>
      <w:r>
        <w:rPr>
          <w:rFonts w:hint="eastAsia"/>
          <w:lang w:eastAsia="zh-CN"/>
        </w:rPr>
        <w:t>秋季</w:t>
      </w:r>
      <w:r>
        <w:rPr>
          <w:lang w:eastAsia="zh-CN"/>
        </w:rPr>
        <w:t>的相似度最高只有</w:t>
      </w:r>
      <w:r>
        <w:rPr>
          <w:lang w:eastAsia="zh-CN"/>
        </w:rPr>
        <w:t>0.089.</w:t>
      </w:r>
      <w:r>
        <w:rPr>
          <w:rFonts w:hint="eastAsia"/>
          <w:lang w:eastAsia="zh-CN"/>
        </w:rPr>
        <w:t>该</w:t>
      </w:r>
      <w:r>
        <w:rPr>
          <w:lang w:eastAsia="zh-CN"/>
        </w:rPr>
        <w:t>结果与</w:t>
      </w:r>
      <w:r>
        <w:rPr>
          <w:lang w:eastAsia="zh-CN"/>
        </w:rPr>
        <w:t>3.4.1</w:t>
      </w:r>
      <w:r>
        <w:rPr>
          <w:rFonts w:hint="eastAsia"/>
          <w:lang w:eastAsia="zh-CN"/>
        </w:rPr>
        <w:t>算法</w:t>
      </w:r>
      <w:r>
        <w:rPr>
          <w:lang w:eastAsia="zh-CN"/>
        </w:rPr>
        <w:t>相比较，更加符合</w:t>
      </w:r>
      <w:r>
        <w:rPr>
          <w:rFonts w:hint="eastAsia"/>
          <w:lang w:eastAsia="zh-CN"/>
        </w:rPr>
        <w:t>人</w:t>
      </w:r>
      <w:r>
        <w:rPr>
          <w:lang w:eastAsia="zh-CN"/>
        </w:rPr>
        <w:t>肉眼对颜色的</w:t>
      </w:r>
      <w:r>
        <w:rPr>
          <w:rFonts w:hint="eastAsia"/>
          <w:lang w:eastAsia="zh-CN"/>
        </w:rPr>
        <w:t>主观感受</w:t>
      </w:r>
      <w:r>
        <w:rPr>
          <w:lang w:eastAsia="zh-CN"/>
        </w:rPr>
        <w:t>及肉眼对颜色直方图的拟合程度的判断</w:t>
      </w:r>
      <w:commentRangeStart w:id="69"/>
      <w:r>
        <w:rPr>
          <w:lang w:eastAsia="zh-CN"/>
        </w:rPr>
        <w:t>。</w:t>
      </w:r>
      <w:commentRangeEnd w:id="69"/>
      <w:r w:rsidR="006E350A">
        <w:rPr>
          <w:rStyle w:val="ad"/>
          <w:rFonts w:ascii="宋体" w:hAnsi="宋体" w:cstheme="minorBidi"/>
        </w:rPr>
        <w:commentReference w:id="69"/>
      </w:r>
      <w:r>
        <w:rPr>
          <w:lang w:eastAsia="zh-CN"/>
        </w:rPr>
        <w:t>准确度提升明显。</w:t>
      </w:r>
    </w:p>
    <w:p w:rsidR="00A007CF" w:rsidRDefault="00A007CF" w:rsidP="00A007CF">
      <w:pPr>
        <w:ind w:firstLine="720"/>
        <w:rPr>
          <w:lang w:eastAsia="zh-CN"/>
        </w:rPr>
      </w:pPr>
      <w:r w:rsidRPr="00A007CF">
        <w:rPr>
          <w:lang w:eastAsia="zh-CN"/>
        </w:rPr>
        <w:t>基于颜色直方图和灰度均值的区域色彩相似度算法</w:t>
      </w:r>
      <w:r>
        <w:rPr>
          <w:lang w:eastAsia="zh-CN"/>
        </w:rPr>
        <w:t>被应用于</w:t>
      </w:r>
      <w:r w:rsidR="003B74B3">
        <w:rPr>
          <w:lang w:eastAsia="zh-CN"/>
        </w:rPr>
        <w:t>本文后续内容及</w:t>
      </w:r>
      <w:r w:rsidR="003B74B3">
        <w:rPr>
          <w:lang w:eastAsia="zh-CN"/>
        </w:rPr>
        <w:t>“</w:t>
      </w:r>
      <w:r w:rsidR="003B74B3">
        <w:rPr>
          <w:lang w:eastAsia="zh-CN"/>
        </w:rPr>
        <w:t>四季型人</w:t>
      </w:r>
      <w:r w:rsidR="003B74B3">
        <w:rPr>
          <w:lang w:eastAsia="zh-CN"/>
        </w:rPr>
        <w:t>”</w:t>
      </w:r>
      <w:r w:rsidR="003B74B3">
        <w:rPr>
          <w:lang w:eastAsia="zh-CN"/>
        </w:rPr>
        <w:t>检测系统的开发。</w:t>
      </w:r>
    </w:p>
    <w:p w:rsidR="00A007CF" w:rsidRDefault="00A007CF" w:rsidP="00856EE3">
      <w:pPr>
        <w:rPr>
          <w:lang w:eastAsia="zh-CN"/>
        </w:rPr>
      </w:pPr>
    </w:p>
    <w:p w:rsidR="00A007CF" w:rsidRDefault="00A007CF" w:rsidP="00856EE3">
      <w:pPr>
        <w:rPr>
          <w:lang w:eastAsia="zh-CN"/>
        </w:rPr>
      </w:pPr>
    </w:p>
    <w:p w:rsidR="00856EE3" w:rsidRPr="003E19BB" w:rsidRDefault="00856EE3" w:rsidP="003E19BB">
      <w:pPr>
        <w:pStyle w:val="2"/>
        <w:rPr>
          <w:lang w:eastAsia="zh-CN"/>
        </w:rPr>
      </w:pPr>
      <w:r w:rsidRPr="003E19BB">
        <w:rPr>
          <w:rFonts w:hint="eastAsia"/>
          <w:lang w:eastAsia="zh-CN"/>
        </w:rPr>
        <w:t xml:space="preserve">3.5 </w:t>
      </w:r>
      <w:r w:rsidRPr="003E19BB">
        <w:rPr>
          <w:rFonts w:hint="eastAsia"/>
          <w:lang w:eastAsia="zh-CN"/>
        </w:rPr>
        <w:t>本章小</w:t>
      </w:r>
      <w:r w:rsidRPr="003E19BB">
        <w:rPr>
          <w:rFonts w:ascii="SimSun" w:eastAsia="SimSun" w:hAnsi="SimSun" w:cs="SimSun"/>
          <w:lang w:eastAsia="zh-CN"/>
        </w:rPr>
        <w:t>结</w:t>
      </w:r>
    </w:p>
    <w:p w:rsidR="00856EE3" w:rsidRDefault="00856EE3" w:rsidP="00856EE3">
      <w:pPr>
        <w:rPr>
          <w:lang w:eastAsia="zh-CN"/>
        </w:rPr>
      </w:pPr>
    </w:p>
    <w:p w:rsidR="005C0FE4" w:rsidRDefault="008C2977" w:rsidP="005365F9">
      <w:pPr>
        <w:ind w:firstLine="720"/>
        <w:rPr>
          <w:lang w:eastAsia="zh-CN"/>
        </w:rPr>
      </w:pPr>
      <w:r>
        <w:rPr>
          <w:lang w:eastAsia="zh-CN"/>
        </w:rPr>
        <w:t>本章主要研究了</w:t>
      </w:r>
      <w:r w:rsidR="00C31B43">
        <w:rPr>
          <w:lang w:eastAsia="zh-CN"/>
        </w:rPr>
        <w:t>四季型人</w:t>
      </w:r>
      <w:r w:rsidR="005365F9">
        <w:rPr>
          <w:rFonts w:hint="eastAsia"/>
          <w:lang w:eastAsia="zh-CN"/>
        </w:rPr>
        <w:t>的</w:t>
      </w:r>
      <w:r w:rsidR="00AB3AB1">
        <w:rPr>
          <w:lang w:eastAsia="zh-CN"/>
        </w:rPr>
        <w:t>检测方法</w:t>
      </w:r>
      <w:r w:rsidR="005365F9">
        <w:rPr>
          <w:lang w:eastAsia="zh-CN"/>
        </w:rPr>
        <w:t>，</w:t>
      </w:r>
      <w:r w:rsidR="005365F9">
        <w:rPr>
          <w:rFonts w:hint="eastAsia"/>
          <w:lang w:eastAsia="zh-CN"/>
        </w:rPr>
        <w:t>主要</w:t>
      </w:r>
      <w:r w:rsidR="005365F9">
        <w:rPr>
          <w:lang w:eastAsia="zh-CN"/>
        </w:rPr>
        <w:t>包括</w:t>
      </w:r>
      <w:r w:rsidR="005365F9">
        <w:rPr>
          <w:rFonts w:hint="eastAsia"/>
          <w:lang w:eastAsia="zh-CN"/>
        </w:rPr>
        <w:t>分季节类型</w:t>
      </w:r>
      <w:r w:rsidR="005365F9">
        <w:rPr>
          <w:lang w:eastAsia="zh-CN"/>
        </w:rPr>
        <w:t>的数据集的构建、</w:t>
      </w:r>
      <w:r w:rsidR="005365F9">
        <w:rPr>
          <w:lang w:eastAsia="zh-CN"/>
        </w:rPr>
        <w:t>“</w:t>
      </w:r>
      <w:r w:rsidR="005365F9">
        <w:rPr>
          <w:lang w:eastAsia="zh-CN"/>
        </w:rPr>
        <w:t>四季型人</w:t>
      </w:r>
      <w:r w:rsidR="005365F9">
        <w:rPr>
          <w:lang w:eastAsia="zh-CN"/>
        </w:rPr>
        <w:t>”</w:t>
      </w:r>
      <w:r w:rsidR="005365F9">
        <w:rPr>
          <w:lang w:eastAsia="zh-CN"/>
        </w:rPr>
        <w:t>判断和归类方法的研究、</w:t>
      </w:r>
      <w:r w:rsidR="005365F9">
        <w:rPr>
          <w:rFonts w:hint="eastAsia"/>
          <w:lang w:eastAsia="zh-CN"/>
        </w:rPr>
        <w:t>面部</w:t>
      </w:r>
      <w:r w:rsidR="005365F9">
        <w:rPr>
          <w:lang w:eastAsia="zh-CN"/>
        </w:rPr>
        <w:t>检测和色彩相似度判断方法的研究。</w:t>
      </w:r>
    </w:p>
    <w:p w:rsidR="005365F9" w:rsidRDefault="00F57B40" w:rsidP="00F57B40">
      <w:pPr>
        <w:ind w:firstLine="720"/>
        <w:rPr>
          <w:lang w:eastAsia="zh-CN"/>
        </w:rPr>
      </w:pPr>
      <w:r>
        <w:rPr>
          <w:lang w:eastAsia="zh-CN"/>
        </w:rPr>
        <w:t>首先，</w:t>
      </w:r>
      <w:r>
        <w:rPr>
          <w:rFonts w:hint="eastAsia"/>
          <w:lang w:eastAsia="zh-CN"/>
        </w:rPr>
        <w:t>本章</w:t>
      </w:r>
      <w:r>
        <w:rPr>
          <w:lang w:eastAsia="zh-CN"/>
        </w:rPr>
        <w:t>研究了根据四季色彩理论对人物分类型数据集的建立。</w:t>
      </w:r>
      <w:r w:rsidR="005365F9">
        <w:rPr>
          <w:lang w:eastAsia="zh-CN"/>
        </w:rPr>
        <w:t>对于人</w:t>
      </w:r>
      <w:r w:rsidR="005365F9">
        <w:rPr>
          <w:rFonts w:hint="eastAsia"/>
          <w:lang w:eastAsia="zh-CN"/>
        </w:rPr>
        <w:t>物</w:t>
      </w:r>
      <w:r w:rsidR="005365F9">
        <w:rPr>
          <w:lang w:eastAsia="zh-CN"/>
        </w:rPr>
        <w:t>应该归属的季节类型，</w:t>
      </w:r>
      <w:r w:rsidR="005365F9">
        <w:rPr>
          <w:rFonts w:hint="eastAsia"/>
          <w:lang w:eastAsia="zh-CN"/>
        </w:rPr>
        <w:t>大部分</w:t>
      </w:r>
      <w:r w:rsidR="005365F9">
        <w:rPr>
          <w:lang w:eastAsia="zh-CN"/>
        </w:rPr>
        <w:t>是由视觉</w:t>
      </w:r>
      <w:r w:rsidR="005365F9">
        <w:rPr>
          <w:rFonts w:hint="eastAsia"/>
          <w:lang w:eastAsia="zh-CN"/>
        </w:rPr>
        <w:t>上</w:t>
      </w:r>
      <w:r w:rsidR="005365F9">
        <w:rPr>
          <w:lang w:eastAsia="zh-CN"/>
        </w:rPr>
        <w:t>的主观感受及经验</w:t>
      </w:r>
      <w:r w:rsidR="005365F9">
        <w:rPr>
          <w:rFonts w:hint="eastAsia"/>
          <w:lang w:eastAsia="zh-CN"/>
        </w:rPr>
        <w:t>得出</w:t>
      </w:r>
      <w:r w:rsidR="005365F9">
        <w:rPr>
          <w:lang w:eastAsia="zh-CN"/>
        </w:rPr>
        <w:t>，</w:t>
      </w:r>
      <w:r w:rsidR="005365F9">
        <w:rPr>
          <w:rFonts w:hint="eastAsia"/>
          <w:lang w:eastAsia="zh-CN"/>
        </w:rPr>
        <w:t>不同</w:t>
      </w:r>
      <w:r w:rsidR="005365F9">
        <w:rPr>
          <w:lang w:eastAsia="zh-CN"/>
        </w:rPr>
        <w:t>行业、</w:t>
      </w:r>
      <w:r w:rsidR="005365F9">
        <w:rPr>
          <w:rFonts w:hint="eastAsia"/>
          <w:lang w:eastAsia="zh-CN"/>
        </w:rPr>
        <w:t>身份</w:t>
      </w:r>
      <w:r w:rsidR="005365F9">
        <w:rPr>
          <w:lang w:eastAsia="zh-CN"/>
        </w:rPr>
        <w:t>、</w:t>
      </w:r>
      <w:r w:rsidR="005365F9">
        <w:rPr>
          <w:rFonts w:hint="eastAsia"/>
          <w:lang w:eastAsia="zh-CN"/>
        </w:rPr>
        <w:t>审美水平</w:t>
      </w:r>
      <w:r w:rsidR="005365F9">
        <w:rPr>
          <w:lang w:eastAsia="zh-CN"/>
        </w:rPr>
        <w:t>的</w:t>
      </w:r>
      <w:r w:rsidR="005365F9">
        <w:rPr>
          <w:rFonts w:hint="eastAsia"/>
          <w:lang w:eastAsia="zh-CN"/>
        </w:rPr>
        <w:t>人</w:t>
      </w:r>
      <w:r w:rsidR="005365F9">
        <w:rPr>
          <w:lang w:eastAsia="zh-CN"/>
        </w:rPr>
        <w:t>对于相同</w:t>
      </w:r>
      <w:r w:rsidR="005365F9">
        <w:rPr>
          <w:rFonts w:hint="eastAsia"/>
          <w:lang w:eastAsia="zh-CN"/>
        </w:rPr>
        <w:t>人物</w:t>
      </w:r>
      <w:r w:rsidR="005365F9">
        <w:rPr>
          <w:lang w:eastAsia="zh-CN"/>
        </w:rPr>
        <w:t>的主观感受可能有差异，</w:t>
      </w:r>
      <w:r w:rsidR="005365F9">
        <w:rPr>
          <w:rFonts w:hint="eastAsia"/>
          <w:lang w:eastAsia="zh-CN"/>
        </w:rPr>
        <w:t>从而</w:t>
      </w:r>
      <w:r w:rsidR="005365F9">
        <w:rPr>
          <w:lang w:eastAsia="zh-CN"/>
        </w:rPr>
        <w:t>引起对该人物所属季节类型的判断差异。</w:t>
      </w:r>
      <w:r w:rsidR="005365F9">
        <w:rPr>
          <w:rFonts w:hint="eastAsia"/>
          <w:lang w:eastAsia="zh-CN"/>
        </w:rPr>
        <w:t>与此同时</w:t>
      </w:r>
      <w:r w:rsidR="005365F9">
        <w:rPr>
          <w:lang w:eastAsia="zh-CN"/>
        </w:rPr>
        <w:t>，根据我们的研究，</w:t>
      </w:r>
      <w:r w:rsidR="005365F9">
        <w:rPr>
          <w:rFonts w:hint="eastAsia"/>
          <w:lang w:eastAsia="zh-CN"/>
        </w:rPr>
        <w:t>国内外</w:t>
      </w:r>
      <w:r w:rsidR="005365F9">
        <w:rPr>
          <w:lang w:eastAsia="zh-CN"/>
        </w:rPr>
        <w:t>现有</w:t>
      </w:r>
      <w:r w:rsidR="005365F9">
        <w:rPr>
          <w:rFonts w:hint="eastAsia"/>
          <w:lang w:eastAsia="zh-CN"/>
        </w:rPr>
        <w:t>相关</w:t>
      </w:r>
      <w:r w:rsidR="005365F9">
        <w:rPr>
          <w:lang w:eastAsia="zh-CN"/>
        </w:rPr>
        <w:t>工作中缺乏对于</w:t>
      </w:r>
      <w:r w:rsidR="005365F9">
        <w:rPr>
          <w:lang w:eastAsia="zh-CN"/>
        </w:rPr>
        <w:t>“</w:t>
      </w:r>
      <w:r w:rsidR="005365F9">
        <w:rPr>
          <w:lang w:eastAsia="zh-CN"/>
        </w:rPr>
        <w:t>四季型人</w:t>
      </w:r>
      <w:r w:rsidR="005365F9">
        <w:rPr>
          <w:lang w:eastAsia="zh-CN"/>
        </w:rPr>
        <w:t>”</w:t>
      </w:r>
      <w:r w:rsidR="005365F9">
        <w:rPr>
          <w:lang w:eastAsia="zh-CN"/>
        </w:rPr>
        <w:t>的分类标准数据集，</w:t>
      </w:r>
      <w:r w:rsidR="005365F9">
        <w:rPr>
          <w:rFonts w:hint="eastAsia"/>
          <w:lang w:eastAsia="zh-CN"/>
        </w:rPr>
        <w:t>这使</w:t>
      </w:r>
      <w:r w:rsidR="005365F9">
        <w:rPr>
          <w:lang w:eastAsia="zh-CN"/>
        </w:rPr>
        <w:t>得我们的工作难以</w:t>
      </w:r>
      <w:r w:rsidR="005365F9">
        <w:rPr>
          <w:rFonts w:hint="eastAsia"/>
          <w:lang w:eastAsia="zh-CN"/>
        </w:rPr>
        <w:t>拥有</w:t>
      </w:r>
      <w:r>
        <w:rPr>
          <w:lang w:eastAsia="zh-CN"/>
        </w:rPr>
        <w:t>相对客观的评价体系和评价指标。</w:t>
      </w:r>
    </w:p>
    <w:p w:rsidR="00F57B40" w:rsidRDefault="00F57B40" w:rsidP="00F57B40">
      <w:pPr>
        <w:ind w:firstLine="720"/>
        <w:rPr>
          <w:lang w:eastAsia="zh-CN"/>
        </w:rPr>
      </w:pPr>
      <w:r>
        <w:rPr>
          <w:lang w:eastAsia="zh-CN"/>
        </w:rPr>
        <w:t>其次，本章研究了如何提取不同季型人物的特点</w:t>
      </w:r>
      <w:r>
        <w:rPr>
          <w:rFonts w:hint="eastAsia"/>
          <w:lang w:eastAsia="zh-CN"/>
        </w:rPr>
        <w:t>和对</w:t>
      </w:r>
      <w:r>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r>
        <w:rPr>
          <w:rFonts w:hint="eastAsia"/>
          <w:lang w:eastAsia="zh-CN"/>
        </w:rPr>
        <w:t>我们选择了</w:t>
      </w:r>
      <w:r>
        <w:rPr>
          <w:lang w:eastAsia="zh-CN"/>
        </w:rPr>
        <w:t>肤</w:t>
      </w:r>
      <w:r>
        <w:rPr>
          <w:rFonts w:hint="eastAsia"/>
          <w:lang w:eastAsia="zh-CN"/>
        </w:rPr>
        <w:t>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sidR="00420A18">
        <w:rPr>
          <w:lang w:eastAsia="zh-CN"/>
        </w:rPr>
        <w:t>样例中提取的颜色被作为该季节类</w:t>
      </w:r>
      <w:r w:rsidR="00420A18">
        <w:rPr>
          <w:rFonts w:hint="eastAsia"/>
          <w:lang w:eastAsia="zh-CN"/>
        </w:rPr>
        <w:t>型</w:t>
      </w:r>
      <w:r>
        <w:rPr>
          <w:rFonts w:hint="eastAsia"/>
          <w:lang w:eastAsia="zh-CN"/>
        </w:rPr>
        <w:t>判断</w:t>
      </w:r>
      <w:r>
        <w:rPr>
          <w:lang w:eastAsia="zh-CN"/>
        </w:rPr>
        <w:t>的基准值，</w:t>
      </w:r>
      <w:r>
        <w:rPr>
          <w:rFonts w:hint="eastAsia"/>
          <w:lang w:eastAsia="zh-CN"/>
        </w:rPr>
        <w:t>被测试</w:t>
      </w:r>
      <w:r>
        <w:rPr>
          <w:lang w:eastAsia="zh-CN"/>
        </w:rPr>
        <w:t>图片与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整张图片与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rsidR="00D513E2" w:rsidRDefault="00D513E2" w:rsidP="00F57B40">
      <w:pPr>
        <w:ind w:firstLine="720"/>
        <w:rPr>
          <w:lang w:eastAsia="zh-CN"/>
        </w:rPr>
      </w:pPr>
      <w:r>
        <w:rPr>
          <w:rFonts w:hint="eastAsia"/>
          <w:lang w:eastAsia="zh-CN"/>
        </w:rPr>
        <w:t>紧接着</w:t>
      </w:r>
      <w:r>
        <w:rPr>
          <w:lang w:eastAsia="zh-CN"/>
        </w:rPr>
        <w:t>，</w:t>
      </w:r>
      <w:r>
        <w:rPr>
          <w:rFonts w:hint="eastAsia"/>
          <w:lang w:eastAsia="zh-CN"/>
        </w:rPr>
        <w:t>本章</w:t>
      </w:r>
      <w:r>
        <w:rPr>
          <w:lang w:eastAsia="zh-CN"/>
        </w:rPr>
        <w:t>研究了面部检测的方式及面部关键点的划分，</w:t>
      </w:r>
      <w:r>
        <w:rPr>
          <w:rFonts w:hint="eastAsia"/>
          <w:lang w:eastAsia="zh-CN"/>
        </w:rPr>
        <w:t>通过切割的</w:t>
      </w:r>
      <w:r>
        <w:rPr>
          <w:lang w:eastAsia="zh-CN"/>
        </w:rPr>
        <w:t>方式将不同面部重点区域分割开来。</w:t>
      </w:r>
    </w:p>
    <w:p w:rsidR="00C1460E" w:rsidRPr="00C1460E" w:rsidRDefault="00D513E2" w:rsidP="00B22EF4">
      <w:pPr>
        <w:ind w:firstLine="720"/>
        <w:rPr>
          <w:lang w:eastAsia="zh-CN"/>
        </w:rPr>
      </w:pPr>
      <w:r>
        <w:rPr>
          <w:rFonts w:hint="eastAsia"/>
          <w:lang w:eastAsia="zh-CN"/>
        </w:rPr>
        <w:lastRenderedPageBreak/>
        <w:t>最后</w:t>
      </w:r>
      <w:r>
        <w:rPr>
          <w:lang w:eastAsia="zh-CN"/>
        </w:rPr>
        <w:t>，</w:t>
      </w:r>
      <w:r>
        <w:rPr>
          <w:rFonts w:hint="eastAsia"/>
          <w:lang w:eastAsia="zh-CN"/>
        </w:rPr>
        <w:t>本章提出</w:t>
      </w:r>
      <w:r>
        <w:rPr>
          <w:lang w:eastAsia="zh-CN"/>
        </w:rPr>
        <w:t>了两</w:t>
      </w:r>
      <w:r>
        <w:rPr>
          <w:rFonts w:hint="eastAsia"/>
          <w:lang w:eastAsia="zh-CN"/>
        </w:rPr>
        <w:t>种</w:t>
      </w:r>
      <w:r>
        <w:rPr>
          <w:lang w:eastAsia="zh-CN"/>
        </w:rPr>
        <w:t>图片</w:t>
      </w:r>
      <w:r>
        <w:rPr>
          <w:rFonts w:hint="eastAsia"/>
          <w:lang w:eastAsia="zh-CN"/>
        </w:rPr>
        <w:t>色彩</w:t>
      </w:r>
      <w:r>
        <w:rPr>
          <w:lang w:eastAsia="zh-CN"/>
        </w:rPr>
        <w:t>相似度比较的算法，</w:t>
      </w:r>
      <w:r>
        <w:rPr>
          <w:rFonts w:hint="eastAsia"/>
          <w:lang w:eastAsia="zh-CN"/>
        </w:rPr>
        <w:t>分别是</w:t>
      </w:r>
      <w:r w:rsidR="00C1460E">
        <w:rPr>
          <w:lang w:eastAsia="zh-CN"/>
        </w:rPr>
        <w:t>基于颜色直方图和巴氏</w:t>
      </w:r>
      <w:r w:rsidR="00C1460E">
        <w:rPr>
          <w:rFonts w:hint="eastAsia"/>
          <w:lang w:eastAsia="zh-CN"/>
        </w:rPr>
        <w:t>距离</w:t>
      </w:r>
      <w:r w:rsidR="00C1460E">
        <w:rPr>
          <w:lang w:eastAsia="zh-CN"/>
        </w:rPr>
        <w:t>的</w:t>
      </w:r>
      <w:r w:rsidRPr="00D513E2">
        <w:rPr>
          <w:lang w:eastAsia="zh-CN"/>
        </w:rPr>
        <w:t>区域色彩相似度算法</w:t>
      </w:r>
      <w:r w:rsidR="00C1460E">
        <w:rPr>
          <w:lang w:eastAsia="zh-CN"/>
        </w:rPr>
        <w:t>和</w:t>
      </w:r>
      <w:r w:rsidR="00C1460E" w:rsidRPr="00C1460E">
        <w:rPr>
          <w:lang w:eastAsia="zh-CN"/>
        </w:rPr>
        <w:t>基于颜色直方图和灰度均值的区域色彩相似度算法</w:t>
      </w:r>
      <w:r w:rsidR="00AE488D">
        <w:rPr>
          <w:lang w:eastAsia="zh-CN"/>
        </w:rPr>
        <w:t>。</w:t>
      </w:r>
      <w:r w:rsidR="005A5D67">
        <w:rPr>
          <w:lang w:eastAsia="zh-CN"/>
        </w:rPr>
        <w:t>本章</w:t>
      </w:r>
      <w:r w:rsidR="005A5D67">
        <w:rPr>
          <w:rFonts w:hint="eastAsia"/>
          <w:lang w:eastAsia="zh-CN"/>
        </w:rPr>
        <w:t>描述</w:t>
      </w:r>
      <w:r w:rsidR="005A5D67">
        <w:rPr>
          <w:lang w:eastAsia="zh-CN"/>
        </w:rPr>
        <w:t>了两种算法的过程、</w:t>
      </w:r>
      <w:r w:rsidR="005A5D67">
        <w:rPr>
          <w:rFonts w:hint="eastAsia"/>
          <w:lang w:eastAsia="zh-CN"/>
        </w:rPr>
        <w:t>比较了</w:t>
      </w:r>
      <w:r w:rsidR="005A5D67">
        <w:rPr>
          <w:lang w:eastAsia="zh-CN"/>
        </w:rPr>
        <w:t>两种</w:t>
      </w:r>
      <w:r w:rsidR="005A5D67">
        <w:rPr>
          <w:rFonts w:hint="eastAsia"/>
          <w:lang w:eastAsia="zh-CN"/>
        </w:rPr>
        <w:t>算法</w:t>
      </w:r>
      <w:r w:rsidR="005A5D67">
        <w:rPr>
          <w:lang w:eastAsia="zh-CN"/>
        </w:rPr>
        <w:t>的优劣</w:t>
      </w:r>
      <w:r w:rsidR="009C0CCE">
        <w:rPr>
          <w:lang w:eastAsia="zh-CN"/>
        </w:rPr>
        <w:t>，</w:t>
      </w:r>
      <w:r w:rsidR="009C0CCE">
        <w:rPr>
          <w:rFonts w:hint="eastAsia"/>
          <w:lang w:eastAsia="zh-CN"/>
        </w:rPr>
        <w:t>并</w:t>
      </w:r>
      <w:r w:rsidR="009C0CCE">
        <w:rPr>
          <w:lang w:eastAsia="zh-CN"/>
        </w:rPr>
        <w:t>最终选用</w:t>
      </w:r>
      <w:r w:rsidR="009C0CCE" w:rsidRPr="00C1460E">
        <w:rPr>
          <w:lang w:eastAsia="zh-CN"/>
        </w:rPr>
        <w:t>基于颜色直方图和灰度均值的区域色彩相似度算法</w:t>
      </w:r>
      <w:r w:rsidR="009C0CCE">
        <w:rPr>
          <w:lang w:eastAsia="zh-CN"/>
        </w:rPr>
        <w:t>使用在</w:t>
      </w:r>
      <w:r w:rsidR="009C0CCE">
        <w:rPr>
          <w:lang w:eastAsia="zh-CN"/>
        </w:rPr>
        <w:t>“</w:t>
      </w:r>
      <w:r w:rsidR="009C0CCE">
        <w:rPr>
          <w:lang w:eastAsia="zh-CN"/>
        </w:rPr>
        <w:t>四季型人</w:t>
      </w:r>
      <w:r w:rsidR="009C0CCE">
        <w:rPr>
          <w:lang w:eastAsia="zh-CN"/>
        </w:rPr>
        <w:t>”</w:t>
      </w:r>
      <w:r w:rsidR="009C0CCE">
        <w:rPr>
          <w:lang w:eastAsia="zh-CN"/>
        </w:rPr>
        <w:t>检测系统中。</w:t>
      </w:r>
    </w:p>
    <w:p w:rsidR="00D513E2" w:rsidRPr="00D513E2" w:rsidRDefault="00D513E2" w:rsidP="00D513E2">
      <w:pPr>
        <w:ind w:firstLine="720"/>
        <w:rPr>
          <w:lang w:eastAsia="zh-CN"/>
        </w:rPr>
      </w:pPr>
    </w:p>
    <w:p w:rsidR="00D513E2" w:rsidRDefault="00D513E2" w:rsidP="00F57B40">
      <w:pPr>
        <w:ind w:firstLine="720"/>
        <w:rPr>
          <w:lang w:eastAsia="zh-CN"/>
        </w:rPr>
      </w:pPr>
    </w:p>
    <w:p w:rsidR="005365F9" w:rsidRDefault="005365F9" w:rsidP="00856EE3">
      <w:pPr>
        <w:rPr>
          <w:lang w:eastAsia="zh-CN"/>
        </w:rPr>
      </w:pPr>
    </w:p>
    <w:p w:rsidR="005C0FE4" w:rsidRDefault="005C0FE4" w:rsidP="00856EE3">
      <w:pPr>
        <w:rPr>
          <w:lang w:eastAsia="zh-CN"/>
        </w:rPr>
      </w:pPr>
    </w:p>
    <w:p w:rsidR="005C0FE4" w:rsidRDefault="005C0FE4" w:rsidP="00856EE3">
      <w:pPr>
        <w:rPr>
          <w:lang w:eastAsia="zh-CN"/>
        </w:rPr>
      </w:pPr>
    </w:p>
    <w:p w:rsidR="005C0FE4" w:rsidRDefault="005C0FE4" w:rsidP="00856EE3">
      <w:pPr>
        <w:rPr>
          <w:lang w:eastAsia="zh-CN"/>
        </w:rPr>
      </w:pPr>
    </w:p>
    <w:p w:rsidR="005C0FE4" w:rsidRDefault="005C0FE4" w:rsidP="00856EE3">
      <w:pPr>
        <w:rPr>
          <w:lang w:eastAsia="zh-CN"/>
        </w:rPr>
      </w:pPr>
    </w:p>
    <w:p w:rsidR="005C0FE4" w:rsidRDefault="005C0FE4" w:rsidP="00856EE3">
      <w:pPr>
        <w:rPr>
          <w:lang w:eastAsia="zh-CN"/>
        </w:rPr>
      </w:pPr>
    </w:p>
    <w:p w:rsidR="005C0FE4" w:rsidRDefault="005C0FE4" w:rsidP="00856EE3">
      <w:pPr>
        <w:rPr>
          <w:lang w:eastAsia="zh-CN"/>
        </w:rPr>
      </w:pPr>
    </w:p>
    <w:p w:rsidR="005C0FE4" w:rsidRDefault="005C0FE4" w:rsidP="00856EE3">
      <w:pPr>
        <w:rPr>
          <w:lang w:eastAsia="zh-CN"/>
        </w:rPr>
      </w:pPr>
    </w:p>
    <w:p w:rsidR="005C0FE4" w:rsidRDefault="005C0FE4" w:rsidP="00856EE3">
      <w:pPr>
        <w:rPr>
          <w:lang w:eastAsia="zh-CN"/>
        </w:rPr>
      </w:pPr>
    </w:p>
    <w:p w:rsidR="005C0FE4" w:rsidRDefault="005C0FE4" w:rsidP="00856EE3">
      <w:pPr>
        <w:rPr>
          <w:lang w:eastAsia="zh-CN"/>
        </w:rPr>
      </w:pPr>
    </w:p>
    <w:p w:rsidR="005C0FE4" w:rsidRDefault="005C0FE4" w:rsidP="00856EE3">
      <w:pPr>
        <w:rPr>
          <w:lang w:eastAsia="zh-CN"/>
        </w:rPr>
      </w:pPr>
    </w:p>
    <w:p w:rsidR="00856EE3" w:rsidRPr="003E19BB" w:rsidRDefault="00856EE3" w:rsidP="003E19BB">
      <w:pPr>
        <w:pStyle w:val="1"/>
        <w:rPr>
          <w:lang w:eastAsia="zh-CN"/>
        </w:rPr>
      </w:pPr>
      <w:r w:rsidRPr="003E19BB">
        <w:rPr>
          <w:rFonts w:hint="eastAsia"/>
          <w:lang w:eastAsia="zh-CN"/>
        </w:rPr>
        <w:t>第四章</w:t>
      </w:r>
      <w:r w:rsidRPr="003E19BB">
        <w:rPr>
          <w:lang w:eastAsia="zh-CN"/>
        </w:rPr>
        <w:t xml:space="preserve"> </w:t>
      </w:r>
      <w:r w:rsidRPr="003E19BB">
        <w:rPr>
          <w:rFonts w:ascii="SimSun" w:eastAsia="SimSun" w:hAnsi="SimSun" w:cs="SimSun"/>
          <w:lang w:eastAsia="zh-CN"/>
        </w:rPr>
        <w:t>检测</w:t>
      </w:r>
      <w:r w:rsidRPr="003E19BB">
        <w:rPr>
          <w:lang w:eastAsia="zh-CN"/>
        </w:rPr>
        <w:t>方法在关</w:t>
      </w:r>
      <w:r w:rsidRPr="003E19BB">
        <w:rPr>
          <w:rFonts w:ascii="SimSun" w:eastAsia="SimSun" w:hAnsi="SimSun" w:cs="SimSun"/>
          <w:lang w:eastAsia="zh-CN"/>
        </w:rPr>
        <w:t>键</w:t>
      </w:r>
      <w:r w:rsidRPr="003E19BB">
        <w:rPr>
          <w:lang w:eastAsia="zh-CN"/>
        </w:rPr>
        <w:t>部位的</w:t>
      </w:r>
      <w:r w:rsidRPr="003E19BB">
        <w:rPr>
          <w:rFonts w:ascii="SimSun" w:eastAsia="SimSun" w:hAnsi="SimSun" w:cs="SimSun"/>
          <w:lang w:eastAsia="zh-CN"/>
        </w:rPr>
        <w:t>应</w:t>
      </w:r>
      <w:r w:rsidRPr="003E19BB">
        <w:rPr>
          <w:lang w:eastAsia="zh-CN"/>
        </w:rPr>
        <w:t>用</w:t>
      </w:r>
    </w:p>
    <w:p w:rsidR="00E67A2C" w:rsidRDefault="00E67A2C" w:rsidP="00856EE3">
      <w:pPr>
        <w:rPr>
          <w:lang w:eastAsia="zh-CN"/>
        </w:rPr>
      </w:pPr>
    </w:p>
    <w:p w:rsidR="0063133C" w:rsidRDefault="00CF2F34" w:rsidP="0063133C">
      <w:pPr>
        <w:ind w:firstLine="720"/>
        <w:rPr>
          <w:lang w:eastAsia="zh-CN"/>
        </w:rPr>
      </w:pPr>
      <w:r>
        <w:rPr>
          <w:lang w:eastAsia="zh-CN"/>
        </w:rPr>
        <w:t>在第三章中，</w:t>
      </w:r>
      <w:r>
        <w:rPr>
          <w:rFonts w:hint="eastAsia"/>
          <w:lang w:eastAsia="zh-CN"/>
        </w:rPr>
        <w:t>本文</w:t>
      </w:r>
      <w:r w:rsidR="002B616B">
        <w:rPr>
          <w:rFonts w:hint="eastAsia"/>
          <w:lang w:eastAsia="zh-CN"/>
        </w:rPr>
        <w:t>构建了分季节类型</w:t>
      </w:r>
      <w:r w:rsidR="002B616B">
        <w:rPr>
          <w:lang w:eastAsia="zh-CN"/>
        </w:rPr>
        <w:t>的数据集</w:t>
      </w:r>
      <w:r w:rsidR="005955B2">
        <w:rPr>
          <w:lang w:eastAsia="zh-CN"/>
        </w:rPr>
        <w:t>，</w:t>
      </w:r>
      <w:r>
        <w:rPr>
          <w:lang w:eastAsia="zh-CN"/>
        </w:rPr>
        <w:t>介绍了</w:t>
      </w:r>
      <w:r w:rsidR="004C354A">
        <w:rPr>
          <w:lang w:eastAsia="zh-CN"/>
        </w:rPr>
        <w:t>“</w:t>
      </w:r>
      <w:r w:rsidR="004C354A">
        <w:rPr>
          <w:lang w:eastAsia="zh-CN"/>
        </w:rPr>
        <w:t>四季型人</w:t>
      </w:r>
      <w:r w:rsidR="004C354A">
        <w:rPr>
          <w:lang w:eastAsia="zh-CN"/>
        </w:rPr>
        <w:t>”</w:t>
      </w:r>
      <w:r w:rsidR="004C354A">
        <w:rPr>
          <w:lang w:eastAsia="zh-CN"/>
        </w:rPr>
        <w:t>的</w:t>
      </w:r>
      <w:r w:rsidR="004C354A">
        <w:rPr>
          <w:rFonts w:hint="eastAsia"/>
          <w:lang w:eastAsia="zh-CN"/>
        </w:rPr>
        <w:t>检测</w:t>
      </w:r>
      <w:r w:rsidR="004C354A">
        <w:rPr>
          <w:lang w:eastAsia="zh-CN"/>
        </w:rPr>
        <w:t>和分类方法</w:t>
      </w:r>
      <w:r w:rsidR="0063133C">
        <w:rPr>
          <w:lang w:eastAsia="zh-CN"/>
        </w:rPr>
        <w:t>。我们选取了</w:t>
      </w:r>
      <w:r w:rsidR="0063133C">
        <w:rPr>
          <w:rFonts w:hint="eastAsia"/>
          <w:lang w:eastAsia="zh-CN"/>
        </w:rPr>
        <w:t>皮肤</w:t>
      </w:r>
      <w:r w:rsidR="0063133C">
        <w:rPr>
          <w:lang w:eastAsia="zh-CN"/>
        </w:rPr>
        <w:t>、</w:t>
      </w:r>
      <w:r w:rsidR="0063133C">
        <w:rPr>
          <w:rFonts w:hint="eastAsia"/>
          <w:lang w:eastAsia="zh-CN"/>
        </w:rPr>
        <w:t>嘴唇</w:t>
      </w:r>
      <w:r w:rsidR="0063133C">
        <w:rPr>
          <w:lang w:eastAsia="zh-CN"/>
        </w:rPr>
        <w:t>、</w:t>
      </w:r>
      <w:r w:rsidR="0063133C">
        <w:rPr>
          <w:rFonts w:hint="eastAsia"/>
          <w:lang w:eastAsia="zh-CN"/>
        </w:rPr>
        <w:t>眉毛</w:t>
      </w:r>
      <w:r w:rsidR="0063133C">
        <w:rPr>
          <w:lang w:eastAsia="zh-CN"/>
        </w:rPr>
        <w:t>、</w:t>
      </w:r>
      <w:r w:rsidR="0063133C">
        <w:rPr>
          <w:rFonts w:hint="eastAsia"/>
          <w:lang w:eastAsia="zh-CN"/>
        </w:rPr>
        <w:t>瞳孔</w:t>
      </w:r>
      <w:r w:rsidR="0063133C">
        <w:rPr>
          <w:lang w:eastAsia="zh-CN"/>
        </w:rPr>
        <w:t>四个面部重点部位，以这些重点部位的颜色，</w:t>
      </w:r>
      <w:r w:rsidR="0063133C">
        <w:rPr>
          <w:rFonts w:hint="eastAsia"/>
          <w:lang w:eastAsia="zh-CN"/>
        </w:rPr>
        <w:t>即肤色</w:t>
      </w:r>
      <w:r w:rsidR="0063133C">
        <w:rPr>
          <w:lang w:eastAsia="zh-CN"/>
        </w:rPr>
        <w:t>、</w:t>
      </w:r>
      <w:r w:rsidR="0063133C">
        <w:rPr>
          <w:rFonts w:hint="eastAsia"/>
          <w:lang w:eastAsia="zh-CN"/>
        </w:rPr>
        <w:t>唇色</w:t>
      </w:r>
      <w:r w:rsidR="0063133C">
        <w:rPr>
          <w:lang w:eastAsia="zh-CN"/>
        </w:rPr>
        <w:t>、</w:t>
      </w:r>
      <w:r w:rsidR="0063133C">
        <w:rPr>
          <w:rFonts w:hint="eastAsia"/>
          <w:lang w:eastAsia="zh-CN"/>
        </w:rPr>
        <w:t>发色</w:t>
      </w:r>
      <w:r w:rsidR="0063133C">
        <w:rPr>
          <w:lang w:eastAsia="zh-CN"/>
        </w:rPr>
        <w:t>、瞳色四个指标</w:t>
      </w:r>
      <w:r w:rsidR="0063133C">
        <w:rPr>
          <w:rFonts w:hint="eastAsia"/>
          <w:lang w:eastAsia="zh-CN"/>
        </w:rPr>
        <w:t>作为</w:t>
      </w:r>
      <w:r w:rsidR="0063133C">
        <w:rPr>
          <w:lang w:eastAsia="zh-CN"/>
        </w:rPr>
        <w:t>评价指标，对图像人物</w:t>
      </w:r>
      <w:r w:rsidR="0063133C">
        <w:rPr>
          <w:rFonts w:hint="eastAsia"/>
          <w:lang w:eastAsia="zh-CN"/>
        </w:rPr>
        <w:t>进行</w:t>
      </w:r>
      <w:r w:rsidR="0063133C">
        <w:rPr>
          <w:lang w:eastAsia="zh-CN"/>
        </w:rPr>
        <w:t>归类。</w:t>
      </w:r>
      <w:r w:rsidR="0063133C">
        <w:rPr>
          <w:rFonts w:hint="eastAsia"/>
          <w:lang w:eastAsia="zh-CN"/>
        </w:rPr>
        <w:t>与此同时</w:t>
      </w:r>
      <w:r w:rsidR="0063133C">
        <w:rPr>
          <w:lang w:eastAsia="zh-CN"/>
        </w:rPr>
        <w:t>，</w:t>
      </w:r>
      <w:r w:rsidR="0063133C">
        <w:rPr>
          <w:rFonts w:hint="eastAsia"/>
          <w:lang w:eastAsia="zh-CN"/>
        </w:rPr>
        <w:t>我们为</w:t>
      </w:r>
      <w:r w:rsidR="0063133C">
        <w:rPr>
          <w:lang w:eastAsia="zh-CN"/>
        </w:rPr>
        <w:t>每个面部重点部位分别选择了四种季节类型的典型</w:t>
      </w:r>
      <w:r w:rsidR="0063133C">
        <w:rPr>
          <w:rFonts w:hint="eastAsia"/>
          <w:lang w:eastAsia="zh-CN"/>
        </w:rPr>
        <w:t>样例</w:t>
      </w:r>
      <w:r w:rsidR="0063133C">
        <w:rPr>
          <w:lang w:eastAsia="zh-CN"/>
        </w:rPr>
        <w:t>作为模板，从这些</w:t>
      </w:r>
      <w:r w:rsidR="0063133C">
        <w:rPr>
          <w:rFonts w:hint="eastAsia"/>
          <w:lang w:eastAsia="zh-CN"/>
        </w:rPr>
        <w:t>模板</w:t>
      </w:r>
      <w:r w:rsidR="0063133C">
        <w:rPr>
          <w:lang w:eastAsia="zh-CN"/>
        </w:rPr>
        <w:t>样例中提取的颜色被作为该季节类型</w:t>
      </w:r>
      <w:r w:rsidR="0063133C">
        <w:rPr>
          <w:rFonts w:hint="eastAsia"/>
          <w:lang w:eastAsia="zh-CN"/>
        </w:rPr>
        <w:t>判断</w:t>
      </w:r>
      <w:r w:rsidR="0063133C">
        <w:rPr>
          <w:lang w:eastAsia="zh-CN"/>
        </w:rPr>
        <w:t>的基准值，</w:t>
      </w:r>
      <w:r w:rsidR="0063133C">
        <w:rPr>
          <w:rFonts w:hint="eastAsia"/>
          <w:lang w:eastAsia="zh-CN"/>
        </w:rPr>
        <w:t>被测试</w:t>
      </w:r>
      <w:r w:rsidR="0063133C">
        <w:rPr>
          <w:lang w:eastAsia="zh-CN"/>
        </w:rPr>
        <w:t>图片与</w:t>
      </w:r>
      <w:r w:rsidR="0063133C">
        <w:rPr>
          <w:rFonts w:hint="eastAsia"/>
          <w:lang w:eastAsia="zh-CN"/>
        </w:rPr>
        <w:t>样例</w:t>
      </w:r>
      <w:r w:rsidR="0063133C">
        <w:rPr>
          <w:lang w:eastAsia="zh-CN"/>
        </w:rPr>
        <w:t>的颜色相似度被</w:t>
      </w:r>
      <w:r w:rsidR="0063133C">
        <w:rPr>
          <w:rFonts w:hint="eastAsia"/>
          <w:lang w:eastAsia="zh-CN"/>
        </w:rPr>
        <w:t>认为</w:t>
      </w:r>
      <w:r w:rsidR="0063133C">
        <w:rPr>
          <w:lang w:eastAsia="zh-CN"/>
        </w:rPr>
        <w:t>是该</w:t>
      </w:r>
      <w:r w:rsidR="0063133C">
        <w:rPr>
          <w:rFonts w:hint="eastAsia"/>
          <w:lang w:eastAsia="zh-CN"/>
        </w:rPr>
        <w:t>部位</w:t>
      </w:r>
      <w:r w:rsidR="0063133C">
        <w:rPr>
          <w:lang w:eastAsia="zh-CN"/>
        </w:rPr>
        <w:t>与样例季节类型的相似度。</w:t>
      </w:r>
      <w:r w:rsidR="0063133C">
        <w:rPr>
          <w:rFonts w:hint="eastAsia"/>
          <w:lang w:eastAsia="zh-CN"/>
        </w:rPr>
        <w:t>整张图片与</w:t>
      </w:r>
      <w:r w:rsidR="0063133C">
        <w:rPr>
          <w:lang w:eastAsia="zh-CN"/>
        </w:rPr>
        <w:t>四</w:t>
      </w:r>
      <w:r w:rsidR="0063133C">
        <w:rPr>
          <w:rFonts w:hint="eastAsia"/>
          <w:lang w:eastAsia="zh-CN"/>
        </w:rPr>
        <w:t>种</w:t>
      </w:r>
      <w:r w:rsidR="0063133C">
        <w:rPr>
          <w:lang w:eastAsia="zh-CN"/>
        </w:rPr>
        <w:t>季节类型的相似度</w:t>
      </w:r>
      <w:r w:rsidR="0063133C">
        <w:rPr>
          <w:rFonts w:hint="eastAsia"/>
          <w:lang w:eastAsia="zh-CN"/>
        </w:rPr>
        <w:t>由</w:t>
      </w:r>
      <w:r w:rsidR="0063133C">
        <w:rPr>
          <w:lang w:eastAsia="zh-CN"/>
        </w:rPr>
        <w:t>四个面部重点部位的相似度通过</w:t>
      </w:r>
      <w:r w:rsidR="0063133C">
        <w:rPr>
          <w:rFonts w:hint="eastAsia"/>
          <w:lang w:eastAsia="zh-CN"/>
        </w:rPr>
        <w:t>算法</w:t>
      </w:r>
      <w:r w:rsidR="0063133C">
        <w:rPr>
          <w:lang w:eastAsia="zh-CN"/>
        </w:rPr>
        <w:t>综合计算得出。</w:t>
      </w:r>
    </w:p>
    <w:p w:rsidR="00E67A2C" w:rsidRDefault="0063133C" w:rsidP="0063133C">
      <w:pPr>
        <w:ind w:firstLine="720"/>
        <w:rPr>
          <w:lang w:eastAsia="zh-CN"/>
        </w:rPr>
      </w:pPr>
      <w:r>
        <w:rPr>
          <w:rFonts w:hint="eastAsia"/>
          <w:lang w:eastAsia="zh-CN"/>
        </w:rPr>
        <w:t>本章</w:t>
      </w:r>
      <w:r>
        <w:rPr>
          <w:lang w:eastAsia="zh-CN"/>
        </w:rPr>
        <w:t>主要介绍了第三章所描述的</w:t>
      </w:r>
      <w:r w:rsidR="006D2615" w:rsidRPr="00C1460E">
        <w:rPr>
          <w:lang w:eastAsia="zh-CN"/>
        </w:rPr>
        <w:t>基于颜色直方图和灰度均值的区域色彩相似度算法</w:t>
      </w:r>
      <w:r>
        <w:rPr>
          <w:lang w:eastAsia="zh-CN"/>
        </w:rPr>
        <w:t>在四个面部重点部位的应用过程，</w:t>
      </w:r>
      <w:r>
        <w:rPr>
          <w:rFonts w:hint="eastAsia"/>
          <w:lang w:eastAsia="zh-CN"/>
        </w:rPr>
        <w:t>以及</w:t>
      </w:r>
      <w:r>
        <w:rPr>
          <w:lang w:eastAsia="zh-CN"/>
        </w:rPr>
        <w:t>分别为每个重点部位和人物</w:t>
      </w:r>
      <w:r>
        <w:rPr>
          <w:rFonts w:hint="eastAsia"/>
          <w:lang w:eastAsia="zh-CN"/>
        </w:rPr>
        <w:t>整体</w:t>
      </w:r>
      <w:r>
        <w:rPr>
          <w:lang w:eastAsia="zh-CN"/>
        </w:rPr>
        <w:t>确定季节类型的过程。</w:t>
      </w:r>
    </w:p>
    <w:p w:rsidR="00E67A2C" w:rsidRDefault="00E67A2C" w:rsidP="00856EE3">
      <w:pPr>
        <w:rPr>
          <w:lang w:eastAsia="zh-CN"/>
        </w:rPr>
      </w:pPr>
    </w:p>
    <w:p w:rsidR="00856EE3" w:rsidRPr="003E19BB" w:rsidRDefault="00856EE3" w:rsidP="003E19BB">
      <w:pPr>
        <w:pStyle w:val="2"/>
        <w:rPr>
          <w:lang w:eastAsia="zh-CN"/>
        </w:rPr>
      </w:pPr>
      <w:r w:rsidRPr="003E19BB">
        <w:rPr>
          <w:lang w:eastAsia="zh-CN"/>
        </w:rPr>
        <w:t xml:space="preserve">4.1 </w:t>
      </w:r>
      <w:r w:rsidRPr="003E19BB">
        <w:rPr>
          <w:rFonts w:hint="eastAsia"/>
          <w:lang w:eastAsia="zh-CN"/>
        </w:rPr>
        <w:t>唇部区域</w:t>
      </w:r>
    </w:p>
    <w:p w:rsidR="0063133C" w:rsidRDefault="0063133C" w:rsidP="00856EE3">
      <w:pPr>
        <w:rPr>
          <w:lang w:eastAsia="zh-CN"/>
        </w:rPr>
      </w:pPr>
    </w:p>
    <w:p w:rsidR="00E86F6B" w:rsidRDefault="0063133C" w:rsidP="00E86F6B">
      <w:pPr>
        <w:ind w:firstLine="720"/>
        <w:rPr>
          <w:lang w:eastAsia="zh-CN"/>
        </w:rPr>
      </w:pPr>
      <w:r w:rsidRPr="0063133C">
        <w:rPr>
          <w:lang w:eastAsia="zh-CN"/>
        </w:rPr>
        <w:t>嘴唇，是人脸部重要的一部分，</w:t>
      </w:r>
      <w:r>
        <w:rPr>
          <w:lang w:eastAsia="zh-CN"/>
        </w:rPr>
        <w:t>五官之一。</w:t>
      </w:r>
      <w:r w:rsidR="00D52C59">
        <w:rPr>
          <w:lang w:eastAsia="zh-CN"/>
        </w:rPr>
        <w:t>美丽的嘴唇，可以体现一个女人的美丽，性感，成熟，高贵，</w:t>
      </w:r>
      <w:r w:rsidRPr="0063133C">
        <w:rPr>
          <w:lang w:eastAsia="zh-CN"/>
        </w:rPr>
        <w:t>也可以表现一个男人的英俊，帅气和</w:t>
      </w:r>
      <w:r w:rsidR="00F33AA6">
        <w:rPr>
          <w:lang w:eastAsia="zh-CN"/>
        </w:rPr>
        <w:t>洒脱</w:t>
      </w:r>
      <w:r w:rsidR="00D52C59">
        <w:rPr>
          <w:lang w:eastAsia="zh-CN"/>
        </w:rPr>
        <w:t>。嘴唇</w:t>
      </w:r>
      <w:r w:rsidR="00D52C59">
        <w:rPr>
          <w:rFonts w:hint="eastAsia"/>
          <w:lang w:eastAsia="zh-CN"/>
        </w:rPr>
        <w:t>在</w:t>
      </w:r>
      <w:r w:rsidR="00D52C59">
        <w:rPr>
          <w:lang w:eastAsia="zh-CN"/>
        </w:rPr>
        <w:t>面部占有重要位置</w:t>
      </w:r>
      <w:r w:rsidR="006D2615">
        <w:rPr>
          <w:lang w:eastAsia="zh-CN"/>
        </w:rPr>
        <w:t>，</w:t>
      </w:r>
      <w:r w:rsidR="006D2615">
        <w:rPr>
          <w:rFonts w:hint="eastAsia"/>
          <w:lang w:eastAsia="zh-CN"/>
        </w:rPr>
        <w:t>因此</w:t>
      </w:r>
      <w:r w:rsidR="006D2615">
        <w:rPr>
          <w:lang w:eastAsia="zh-CN"/>
        </w:rPr>
        <w:t>唇色</w:t>
      </w:r>
      <w:r w:rsidR="00754738">
        <w:rPr>
          <w:lang w:eastAsia="zh-CN"/>
        </w:rPr>
        <w:t>对人物整体季节类型的影响十分重要。</w:t>
      </w:r>
    </w:p>
    <w:p w:rsidR="00754738" w:rsidRDefault="00754738" w:rsidP="00E86F6B">
      <w:pPr>
        <w:ind w:firstLine="720"/>
        <w:rPr>
          <w:lang w:eastAsia="zh-CN"/>
        </w:rPr>
      </w:pPr>
      <w:r>
        <w:rPr>
          <w:lang w:eastAsia="zh-CN"/>
        </w:rPr>
        <w:t>根据</w:t>
      </w:r>
      <w:r>
        <w:rPr>
          <w:lang w:eastAsia="zh-CN"/>
        </w:rPr>
        <w:t>3.2.2</w:t>
      </w:r>
      <w:r>
        <w:rPr>
          <w:rFonts w:hint="eastAsia"/>
          <w:lang w:eastAsia="zh-CN"/>
        </w:rPr>
        <w:t>小结</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r>
        <w:rPr>
          <w:rFonts w:hint="eastAsia"/>
          <w:lang w:eastAsia="zh-CN"/>
        </w:rPr>
        <w:t>因此</w:t>
      </w:r>
      <w:r>
        <w:rPr>
          <w:lang w:eastAsia="zh-CN"/>
        </w:rPr>
        <w:t>我们</w:t>
      </w:r>
      <w:r>
        <w:rPr>
          <w:rFonts w:hint="eastAsia"/>
          <w:lang w:eastAsia="zh-CN"/>
        </w:rPr>
        <w:t>为</w:t>
      </w:r>
      <w:r>
        <w:rPr>
          <w:lang w:eastAsia="zh-CN"/>
        </w:rPr>
        <w:t>唇部选取的</w:t>
      </w:r>
      <w:r>
        <w:rPr>
          <w:rFonts w:hint="eastAsia"/>
          <w:lang w:eastAsia="zh-CN"/>
        </w:rPr>
        <w:t>四种</w:t>
      </w:r>
      <w:r>
        <w:rPr>
          <w:lang w:eastAsia="zh-CN"/>
        </w:rPr>
        <w:t>季节类型的样例如图</w:t>
      </w:r>
      <w:r>
        <w:rPr>
          <w:lang w:eastAsia="zh-CN"/>
        </w:rPr>
        <w:t>4.1</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proofErr w:type="gramStart"/>
      <w:r>
        <w:rPr>
          <w:rFonts w:hint="eastAsia"/>
          <w:lang w:eastAsia="zh-CN"/>
        </w:rPr>
        <w:t>首先</w:t>
      </w:r>
      <w:r>
        <w:rPr>
          <w:lang w:eastAsia="zh-CN"/>
        </w:rPr>
        <w:t>对样例</w:t>
      </w:r>
      <w:proofErr w:type="gramEnd"/>
      <w:r>
        <w:rPr>
          <w:lang w:eastAsia="zh-CN"/>
        </w:rPr>
        <w:t>进行</w:t>
      </w:r>
      <w:commentRangeStart w:id="70"/>
      <w:r>
        <w:rPr>
          <w:rFonts w:hint="eastAsia"/>
          <w:lang w:eastAsia="zh-CN"/>
        </w:rPr>
        <w:t>切片</w:t>
      </w:r>
      <w:commentRangeEnd w:id="70"/>
      <w:r w:rsidR="00DC721F">
        <w:rPr>
          <w:rStyle w:val="ad"/>
          <w:rFonts w:ascii="宋体" w:hAnsi="宋体" w:cstheme="minorBidi"/>
        </w:rPr>
        <w:commentReference w:id="70"/>
      </w:r>
      <w:r w:rsidR="005673CF">
        <w:rPr>
          <w:lang w:eastAsia="zh-CN"/>
        </w:rPr>
        <w:t>取样</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切片</w:t>
      </w:r>
      <w:r>
        <w:rPr>
          <w:lang w:eastAsia="zh-CN"/>
        </w:rPr>
        <w:t>后的</w:t>
      </w:r>
      <w:proofErr w:type="gramStart"/>
      <w:r w:rsidR="00B824B2">
        <w:rPr>
          <w:lang w:eastAsia="zh-CN"/>
        </w:rPr>
        <w:t>样例如</w:t>
      </w:r>
      <w:proofErr w:type="gramEnd"/>
      <w:r w:rsidR="00B824B2">
        <w:rPr>
          <w:lang w:eastAsia="zh-CN"/>
        </w:rPr>
        <w:t>图</w:t>
      </w:r>
      <w:r w:rsidR="00B824B2">
        <w:rPr>
          <w:lang w:eastAsia="zh-CN"/>
        </w:rPr>
        <w:t>4.1</w:t>
      </w:r>
      <w:r w:rsidR="00B824B2">
        <w:rPr>
          <w:rFonts w:hint="eastAsia"/>
          <w:lang w:eastAsia="zh-CN"/>
        </w:rPr>
        <w:t>右侧</w:t>
      </w:r>
      <w:r w:rsidR="00B824B2">
        <w:rPr>
          <w:lang w:eastAsia="zh-CN"/>
        </w:rPr>
        <w:t>所示，</w:t>
      </w:r>
      <w:r w:rsidR="00B824B2">
        <w:rPr>
          <w:rFonts w:hint="eastAsia"/>
          <w:lang w:eastAsia="zh-CN"/>
        </w:rPr>
        <w:t>这些</w:t>
      </w:r>
      <w:r w:rsidR="00B824B2">
        <w:rPr>
          <w:lang w:eastAsia="zh-CN"/>
        </w:rPr>
        <w:t>样例被用</w:t>
      </w:r>
      <w:r w:rsidR="00B824B2">
        <w:rPr>
          <w:rFonts w:hint="eastAsia"/>
          <w:lang w:eastAsia="zh-CN"/>
        </w:rPr>
        <w:t>于</w:t>
      </w:r>
      <w:r w:rsidR="00B824B2">
        <w:rPr>
          <w:lang w:eastAsia="zh-CN"/>
        </w:rPr>
        <w:t>后续的过程。</w:t>
      </w:r>
    </w:p>
    <w:p w:rsidR="00B40371" w:rsidRDefault="00B40371" w:rsidP="00B40371">
      <w:pPr>
        <w:jc w:val="center"/>
        <w:rPr>
          <w:lang w:eastAsia="zh-CN"/>
        </w:rPr>
      </w:pPr>
      <w:r>
        <w:rPr>
          <w:rFonts w:hint="eastAsia"/>
          <w:noProof/>
          <w:lang w:eastAsia="zh-CN"/>
        </w:rPr>
        <w:lastRenderedPageBreak/>
        <w:drawing>
          <wp:inline distT="0" distB="0" distL="0" distR="0">
            <wp:extent cx="2122551" cy="2878703"/>
            <wp:effectExtent l="0" t="0" r="11430" b="0"/>
            <wp:docPr id="19" name="Picture 19" descr="photo%20for%20article/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20for%20article/WechatIMG5_meitu_3_meitu_1.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52555" cy="2919396"/>
                    </a:xfrm>
                    <a:prstGeom prst="rect">
                      <a:avLst/>
                    </a:prstGeom>
                    <a:noFill/>
                    <a:ln>
                      <a:noFill/>
                    </a:ln>
                  </pic:spPr>
                </pic:pic>
              </a:graphicData>
            </a:graphic>
          </wp:inline>
        </w:drawing>
      </w:r>
    </w:p>
    <w:p w:rsidR="00754738" w:rsidRDefault="00B40371" w:rsidP="00E86F6B">
      <w:pPr>
        <w:jc w:val="center"/>
        <w:rPr>
          <w:lang w:eastAsia="zh-CN"/>
        </w:rPr>
      </w:pPr>
      <w:r>
        <w:rPr>
          <w:rFonts w:hint="eastAsia"/>
          <w:lang w:eastAsia="zh-CN"/>
        </w:rPr>
        <w:t>图</w:t>
      </w:r>
      <w:r>
        <w:rPr>
          <w:lang w:eastAsia="zh-CN"/>
        </w:rPr>
        <w:t xml:space="preserve">4.1 </w:t>
      </w:r>
      <w:commentRangeStart w:id="71"/>
      <w:r>
        <w:rPr>
          <w:rFonts w:hint="eastAsia"/>
          <w:lang w:eastAsia="zh-CN"/>
        </w:rPr>
        <w:t>四季</w:t>
      </w:r>
      <w:r>
        <w:rPr>
          <w:lang w:eastAsia="zh-CN"/>
        </w:rPr>
        <w:t>唇</w:t>
      </w:r>
      <w:r>
        <w:rPr>
          <w:rFonts w:hint="eastAsia"/>
          <w:lang w:eastAsia="zh-CN"/>
        </w:rPr>
        <w:t>色</w:t>
      </w:r>
      <w:r>
        <w:rPr>
          <w:lang w:eastAsia="zh-CN"/>
        </w:rPr>
        <w:t>样例</w:t>
      </w:r>
      <w:r w:rsidR="008F06F4">
        <w:rPr>
          <w:rFonts w:hint="eastAsia"/>
          <w:lang w:eastAsia="zh-CN"/>
        </w:rPr>
        <w:t>取样</w:t>
      </w:r>
      <w:r w:rsidR="008F06F4">
        <w:rPr>
          <w:lang w:eastAsia="zh-CN"/>
        </w:rPr>
        <w:t>示意图</w:t>
      </w:r>
      <w:commentRangeEnd w:id="71"/>
      <w:r w:rsidR="00DC721F">
        <w:rPr>
          <w:rStyle w:val="ad"/>
          <w:rFonts w:ascii="宋体" w:hAnsi="宋体" w:cstheme="minorBidi"/>
        </w:rPr>
        <w:commentReference w:id="71"/>
      </w:r>
    </w:p>
    <w:p w:rsidR="009E3544" w:rsidRDefault="00E86F6B" w:rsidP="00242E12">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sidR="00242E12">
        <w:rPr>
          <w:rFonts w:hint="eastAsia"/>
          <w:lang w:eastAsia="zh-CN"/>
        </w:rPr>
        <w:t>人物</w:t>
      </w:r>
      <w:r w:rsidR="00242E12">
        <w:rPr>
          <w:lang w:eastAsia="zh-CN"/>
        </w:rPr>
        <w:t>照片，如图</w:t>
      </w:r>
      <w:r w:rsidR="00242E12">
        <w:rPr>
          <w:lang w:eastAsia="zh-CN"/>
        </w:rPr>
        <w:t>4.2</w:t>
      </w:r>
      <w:r w:rsidR="009E3544">
        <w:rPr>
          <w:lang w:eastAsia="zh-CN"/>
        </w:rPr>
        <w:t>左侧</w:t>
      </w:r>
      <w:r w:rsidR="00242E12">
        <w:rPr>
          <w:rFonts w:hint="eastAsia"/>
          <w:lang w:eastAsia="zh-CN"/>
        </w:rPr>
        <w:t>所示</w:t>
      </w:r>
      <w:r w:rsidR="00242E12">
        <w:rPr>
          <w:lang w:eastAsia="zh-CN"/>
        </w:rPr>
        <w:t>，</w:t>
      </w:r>
      <w:r w:rsidR="00242E12">
        <w:rPr>
          <w:rFonts w:hint="eastAsia"/>
          <w:lang w:eastAsia="zh-CN"/>
        </w:rPr>
        <w:t>这</w:t>
      </w:r>
      <w:r w:rsidR="00242E12">
        <w:rPr>
          <w:lang w:eastAsia="zh-CN"/>
        </w:rPr>
        <w:t>四张照片</w:t>
      </w:r>
      <w:r w:rsidR="00242E12">
        <w:rPr>
          <w:rFonts w:hint="eastAsia"/>
          <w:lang w:eastAsia="zh-CN"/>
        </w:rPr>
        <w:t>在</w:t>
      </w:r>
      <w:r w:rsidR="00242E12">
        <w:rPr>
          <w:lang w:eastAsia="zh-CN"/>
        </w:rPr>
        <w:t>数据集中分别被</w:t>
      </w:r>
      <w:r w:rsidR="00242E12">
        <w:rPr>
          <w:rFonts w:hint="eastAsia"/>
          <w:lang w:eastAsia="zh-CN"/>
        </w:rPr>
        <w:t>分类</w:t>
      </w:r>
      <w:r w:rsidR="00242E12">
        <w:rPr>
          <w:lang w:eastAsia="zh-CN"/>
        </w:rPr>
        <w:t>为春、</w:t>
      </w:r>
      <w:r w:rsidR="00242E12">
        <w:rPr>
          <w:rFonts w:hint="eastAsia"/>
          <w:lang w:eastAsia="zh-CN"/>
        </w:rPr>
        <w:t>夏</w:t>
      </w:r>
      <w:r w:rsidR="00242E12">
        <w:rPr>
          <w:lang w:eastAsia="zh-CN"/>
        </w:rPr>
        <w:t>、</w:t>
      </w:r>
      <w:r w:rsidR="00242E12">
        <w:rPr>
          <w:rFonts w:hint="eastAsia"/>
          <w:lang w:eastAsia="zh-CN"/>
        </w:rPr>
        <w:t>秋</w:t>
      </w:r>
      <w:r w:rsidR="00242E12">
        <w:rPr>
          <w:lang w:eastAsia="zh-CN"/>
        </w:rPr>
        <w:t>、</w:t>
      </w:r>
      <w:r w:rsidR="00242E12">
        <w:rPr>
          <w:rFonts w:hint="eastAsia"/>
          <w:lang w:eastAsia="zh-CN"/>
        </w:rPr>
        <w:t>冬</w:t>
      </w:r>
      <w:r w:rsidR="00242E12">
        <w:rPr>
          <w:lang w:eastAsia="zh-CN"/>
        </w:rPr>
        <w:t>季节类型。</w:t>
      </w:r>
      <w:r w:rsidR="00242E12">
        <w:rPr>
          <w:rFonts w:hint="eastAsia"/>
          <w:lang w:eastAsia="zh-CN"/>
        </w:rPr>
        <w:t>而且</w:t>
      </w:r>
      <w:r w:rsidR="00242E12">
        <w:rPr>
          <w:lang w:eastAsia="zh-CN"/>
        </w:rPr>
        <w:t>经过</w:t>
      </w:r>
      <w:r w:rsidR="00242E12">
        <w:rPr>
          <w:lang w:eastAsia="zh-CN"/>
        </w:rPr>
        <w:t>3.1.2</w:t>
      </w:r>
      <w:r w:rsidR="00242E12">
        <w:rPr>
          <w:rFonts w:hint="eastAsia"/>
          <w:lang w:eastAsia="zh-CN"/>
        </w:rPr>
        <w:t>专家</w:t>
      </w:r>
      <w:r w:rsidR="00242E12">
        <w:rPr>
          <w:lang w:eastAsia="zh-CN"/>
        </w:rPr>
        <w:t>组的评定，照片</w:t>
      </w:r>
      <w:r w:rsidR="00242E12">
        <w:rPr>
          <w:rFonts w:hint="eastAsia"/>
          <w:lang w:eastAsia="zh-CN"/>
        </w:rPr>
        <w:t>中</w:t>
      </w:r>
      <w:r w:rsidR="00242E12">
        <w:rPr>
          <w:lang w:eastAsia="zh-CN"/>
        </w:rPr>
        <w:t>人物具有明显的其所属季节类型的唇部色彩特征。</w:t>
      </w:r>
    </w:p>
    <w:p w:rsidR="00E160E2" w:rsidRDefault="00E160E2" w:rsidP="009E3544">
      <w:pPr>
        <w:ind w:firstLine="720"/>
        <w:rPr>
          <w:lang w:eastAsia="zh-CN"/>
        </w:rPr>
      </w:pPr>
    </w:p>
    <w:p w:rsidR="00E86F6B" w:rsidRDefault="009E3544" w:rsidP="009E3544">
      <w:pPr>
        <w:ind w:firstLine="720"/>
        <w:rPr>
          <w:lang w:eastAsia="zh-CN"/>
        </w:rPr>
      </w:pPr>
      <w:r>
        <w:rPr>
          <w:lang w:eastAsia="zh-CN"/>
        </w:rPr>
        <w:t>接下来，如图</w:t>
      </w:r>
      <w:r>
        <w:rPr>
          <w:lang w:eastAsia="zh-CN"/>
        </w:rPr>
        <w:t>4.3</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sidR="00060063">
        <w:rPr>
          <w:rFonts w:hint="eastAsia"/>
          <w:lang w:eastAsia="zh-CN"/>
        </w:rPr>
        <w:t>调用</w:t>
      </w:r>
      <w:r w:rsidR="00060063">
        <w:rPr>
          <w:lang w:eastAsia="zh-CN"/>
        </w:rPr>
        <w:t>W</w:t>
      </w:r>
      <w:r w:rsidR="00060063">
        <w:rPr>
          <w:rFonts w:hint="eastAsia"/>
          <w:lang w:eastAsia="zh-CN"/>
        </w:rPr>
        <w:t>eb</w:t>
      </w:r>
      <w:r w:rsidR="00060063">
        <w:rPr>
          <w:lang w:eastAsia="zh-CN"/>
        </w:rPr>
        <w:t xml:space="preserve"> API</w:t>
      </w:r>
      <w:r w:rsidR="00060063">
        <w:rPr>
          <w:lang w:eastAsia="zh-CN"/>
        </w:rPr>
        <w:t>，</w:t>
      </w:r>
      <w:r w:rsidR="00060063">
        <w:rPr>
          <w:rFonts w:hint="eastAsia"/>
          <w:lang w:eastAsia="zh-CN"/>
        </w:rPr>
        <w:t>画出</w:t>
      </w:r>
      <w:r w:rsidR="00060063">
        <w:rPr>
          <w:lang w:eastAsia="zh-CN"/>
        </w:rPr>
        <w:t>83</w:t>
      </w:r>
      <w:r w:rsidR="00060063">
        <w:rPr>
          <w:rFonts w:hint="eastAsia"/>
          <w:lang w:eastAsia="zh-CN"/>
        </w:rPr>
        <w:t>个人</w:t>
      </w:r>
      <w:proofErr w:type="gramStart"/>
      <w:r w:rsidR="00060063">
        <w:rPr>
          <w:rFonts w:hint="eastAsia"/>
          <w:lang w:eastAsia="zh-CN"/>
        </w:rPr>
        <w:t>脸关键</w:t>
      </w:r>
      <w:proofErr w:type="gramEnd"/>
      <w:r w:rsidR="00060063">
        <w:rPr>
          <w:rFonts w:hint="eastAsia"/>
          <w:lang w:eastAsia="zh-CN"/>
        </w:rPr>
        <w:t>点</w:t>
      </w:r>
      <w:r w:rsidR="00E65851">
        <w:rPr>
          <w:lang w:eastAsia="zh-CN"/>
        </w:rPr>
        <w:t>，</w:t>
      </w:r>
      <w:r>
        <w:rPr>
          <w:rFonts w:hint="eastAsia"/>
          <w:lang w:eastAsia="zh-CN"/>
        </w:rPr>
        <w:t>以</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4.2</w:t>
      </w:r>
      <w:r>
        <w:rPr>
          <w:rFonts w:hint="eastAsia"/>
          <w:lang w:eastAsia="zh-CN"/>
        </w:rPr>
        <w:t>左侧</w:t>
      </w:r>
      <w:r>
        <w:rPr>
          <w:lang w:eastAsia="zh-CN"/>
        </w:rPr>
        <w:t>从数据集中选取的图片进行关键</w:t>
      </w:r>
      <w:commentRangeStart w:id="72"/>
      <w:r>
        <w:rPr>
          <w:lang w:eastAsia="zh-CN"/>
        </w:rPr>
        <w:t>区域切割</w:t>
      </w:r>
      <w:commentRangeEnd w:id="72"/>
      <w:r w:rsidR="00DC721F">
        <w:rPr>
          <w:rStyle w:val="ad"/>
          <w:rFonts w:ascii="宋体" w:hAnsi="宋体" w:cstheme="minorBidi"/>
        </w:rPr>
        <w:commentReference w:id="72"/>
      </w:r>
      <w:r>
        <w:rPr>
          <w:lang w:eastAsia="zh-CN"/>
        </w:rPr>
        <w:t>，</w:t>
      </w:r>
      <w:r w:rsidR="00F1374F">
        <w:rPr>
          <w:lang w:eastAsia="zh-CN"/>
        </w:rPr>
        <w:t>以排除无关区域和无关像素点的颜色对分类结果的干扰。</w:t>
      </w:r>
      <w:commentRangeStart w:id="73"/>
      <w:r>
        <w:rPr>
          <w:rFonts w:hint="eastAsia"/>
          <w:lang w:eastAsia="zh-CN"/>
        </w:rPr>
        <w:t>切割</w:t>
      </w:r>
      <w:commentRangeEnd w:id="73"/>
      <w:r w:rsidR="00DC721F">
        <w:rPr>
          <w:rStyle w:val="ad"/>
          <w:rFonts w:ascii="宋体" w:hAnsi="宋体" w:cstheme="minorBidi"/>
        </w:rPr>
        <w:commentReference w:id="73"/>
      </w:r>
      <w:r>
        <w:rPr>
          <w:lang w:eastAsia="zh-CN"/>
        </w:rPr>
        <w:t>结果</w:t>
      </w:r>
      <w:r>
        <w:rPr>
          <w:rFonts w:hint="eastAsia"/>
          <w:lang w:eastAsia="zh-CN"/>
        </w:rPr>
        <w:t>如</w:t>
      </w:r>
      <w:r>
        <w:rPr>
          <w:lang w:eastAsia="zh-CN"/>
        </w:rPr>
        <w:t>图</w:t>
      </w:r>
      <w:r>
        <w:rPr>
          <w:lang w:eastAsia="zh-CN"/>
        </w:rPr>
        <w:t>4.2</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sidR="00242E12">
        <w:rPr>
          <w:lang w:eastAsia="zh-CN"/>
        </w:rPr>
        <w:t>随机编号为</w:t>
      </w:r>
      <w:r w:rsidR="00242E12">
        <w:rPr>
          <w:rFonts w:hint="eastAsia"/>
          <w:lang w:eastAsia="zh-CN"/>
        </w:rPr>
        <w:t>f</w:t>
      </w:r>
      <w:r w:rsidR="00242E12">
        <w:rPr>
          <w:lang w:eastAsia="zh-CN"/>
        </w:rPr>
        <w:t>1-</w:t>
      </w:r>
      <w:r w:rsidR="00242E12">
        <w:rPr>
          <w:rFonts w:hint="eastAsia"/>
          <w:lang w:eastAsia="zh-CN"/>
        </w:rPr>
        <w:t>f</w:t>
      </w:r>
      <w:r w:rsidR="00242E12">
        <w:rPr>
          <w:lang w:eastAsia="zh-CN"/>
        </w:rPr>
        <w:t>4</w:t>
      </w:r>
      <w:r w:rsidR="00242E12">
        <w:rPr>
          <w:lang w:eastAsia="zh-CN"/>
        </w:rPr>
        <w:t>，</w:t>
      </w:r>
      <w:r w:rsidR="00242E12">
        <w:rPr>
          <w:rFonts w:hint="eastAsia"/>
          <w:lang w:eastAsia="zh-CN"/>
        </w:rPr>
        <w:t>它们</w:t>
      </w:r>
      <w:r w:rsidR="00242E12">
        <w:rPr>
          <w:lang w:eastAsia="zh-CN"/>
        </w:rPr>
        <w:t>将被用</w:t>
      </w:r>
      <w:r w:rsidR="00242E12">
        <w:rPr>
          <w:rFonts w:hint="eastAsia"/>
          <w:lang w:eastAsia="zh-CN"/>
        </w:rPr>
        <w:t>做</w:t>
      </w:r>
      <w:r w:rsidR="00242E12">
        <w:rPr>
          <w:lang w:eastAsia="zh-CN"/>
        </w:rPr>
        <w:t>本章中的测试素材。</w:t>
      </w:r>
    </w:p>
    <w:p w:rsidR="00242E12" w:rsidRDefault="00E160E2" w:rsidP="00E160E2">
      <w:pPr>
        <w:jc w:val="center"/>
        <w:rPr>
          <w:lang w:eastAsia="zh-CN"/>
        </w:rPr>
      </w:pPr>
      <w:r>
        <w:rPr>
          <w:noProof/>
          <w:lang w:eastAsia="zh-CN"/>
        </w:rPr>
        <w:drawing>
          <wp:inline distT="0" distB="0" distL="0" distR="0">
            <wp:extent cx="2305443" cy="3061208"/>
            <wp:effectExtent l="0" t="0" r="6350" b="0"/>
            <wp:docPr id="20" name="Picture 20" descr="../Desktop/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WechatIMG5_meitu_3_meitu_1.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324949" cy="3087109"/>
                    </a:xfrm>
                    <a:prstGeom prst="rect">
                      <a:avLst/>
                    </a:prstGeom>
                    <a:noFill/>
                    <a:ln>
                      <a:noFill/>
                    </a:ln>
                  </pic:spPr>
                </pic:pic>
              </a:graphicData>
            </a:graphic>
          </wp:inline>
        </w:drawing>
      </w:r>
    </w:p>
    <w:p w:rsidR="007506B4" w:rsidRDefault="007506B4" w:rsidP="00E160E2">
      <w:pPr>
        <w:jc w:val="center"/>
        <w:rPr>
          <w:lang w:eastAsia="zh-CN"/>
        </w:rPr>
      </w:pPr>
      <w:r>
        <w:rPr>
          <w:rFonts w:hint="eastAsia"/>
          <w:lang w:eastAsia="zh-CN"/>
        </w:rPr>
        <w:t>图</w:t>
      </w:r>
      <w:r>
        <w:rPr>
          <w:lang w:eastAsia="zh-CN"/>
        </w:rPr>
        <w:t>4.2</w:t>
      </w:r>
      <w:commentRangeStart w:id="74"/>
      <w:r>
        <w:rPr>
          <w:lang w:eastAsia="zh-CN"/>
        </w:rPr>
        <w:t xml:space="preserve"> </w:t>
      </w:r>
      <w:r>
        <w:rPr>
          <w:lang w:eastAsia="zh-CN"/>
        </w:rPr>
        <w:t>唇色归类测试</w:t>
      </w:r>
      <w:r>
        <w:rPr>
          <w:rFonts w:hint="eastAsia"/>
          <w:lang w:eastAsia="zh-CN"/>
        </w:rPr>
        <w:t>图像</w:t>
      </w:r>
      <w:r>
        <w:rPr>
          <w:lang w:eastAsia="zh-CN"/>
        </w:rPr>
        <w:t>f1-</w:t>
      </w:r>
      <w:r>
        <w:rPr>
          <w:rFonts w:hint="eastAsia"/>
          <w:lang w:eastAsia="zh-CN"/>
        </w:rPr>
        <w:t>f</w:t>
      </w:r>
      <w:r>
        <w:rPr>
          <w:lang w:eastAsia="zh-CN"/>
        </w:rPr>
        <w:t>4</w:t>
      </w:r>
      <w:commentRangeEnd w:id="74"/>
      <w:r w:rsidR="00DC721F">
        <w:rPr>
          <w:rStyle w:val="ad"/>
          <w:rFonts w:ascii="宋体" w:hAnsi="宋体" w:cstheme="minorBidi"/>
        </w:rPr>
        <w:commentReference w:id="74"/>
      </w:r>
    </w:p>
    <w:p w:rsidR="00221B2A" w:rsidRDefault="00221B2A" w:rsidP="00221B2A">
      <w:pPr>
        <w:rPr>
          <w:lang w:eastAsia="zh-CN"/>
        </w:rPr>
      </w:pPr>
    </w:p>
    <w:p w:rsidR="00221B2A" w:rsidRDefault="00221B2A" w:rsidP="00221B2A">
      <w:pPr>
        <w:rPr>
          <w:lang w:eastAsia="zh-CN"/>
        </w:rPr>
      </w:pPr>
    </w:p>
    <w:p w:rsidR="006F43A7" w:rsidRDefault="006F43A7" w:rsidP="0083714F">
      <w:pPr>
        <w:jc w:val="center"/>
        <w:rPr>
          <w:lang w:eastAsia="zh-CN"/>
        </w:rPr>
      </w:pPr>
      <w:r>
        <w:rPr>
          <w:rFonts w:hint="eastAsia"/>
          <w:noProof/>
          <w:lang w:eastAsia="zh-CN"/>
        </w:rPr>
        <w:lastRenderedPageBreak/>
        <w:drawing>
          <wp:inline distT="0" distB="0" distL="0" distR="0">
            <wp:extent cx="5403925" cy="1488440"/>
            <wp:effectExtent l="0" t="0" r="6350" b="10160"/>
            <wp:docPr id="21" name="Picture 21" descr="../Desktop/WechatIMG5_meitu_3_mei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5_meitu_3_meitus.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25104" cy="1494274"/>
                    </a:xfrm>
                    <a:prstGeom prst="rect">
                      <a:avLst/>
                    </a:prstGeom>
                    <a:noFill/>
                    <a:ln>
                      <a:noFill/>
                    </a:ln>
                  </pic:spPr>
                </pic:pic>
              </a:graphicData>
            </a:graphic>
          </wp:inline>
        </w:drawing>
      </w:r>
    </w:p>
    <w:p w:rsidR="006F43A7" w:rsidRDefault="006F43A7" w:rsidP="00221B2A">
      <w:pPr>
        <w:rPr>
          <w:lang w:eastAsia="zh-CN"/>
        </w:rPr>
      </w:pPr>
    </w:p>
    <w:p w:rsidR="006F43A7" w:rsidRDefault="006F43A7" w:rsidP="006F43A7">
      <w:pPr>
        <w:jc w:val="center"/>
        <w:rPr>
          <w:lang w:eastAsia="zh-CN"/>
        </w:rPr>
      </w:pPr>
      <w:r>
        <w:rPr>
          <w:rFonts w:hint="eastAsia"/>
          <w:lang w:eastAsia="zh-CN"/>
        </w:rPr>
        <w:t>图</w:t>
      </w:r>
      <w:r>
        <w:rPr>
          <w:lang w:eastAsia="zh-CN"/>
        </w:rPr>
        <w:t xml:space="preserve">4.3 </w:t>
      </w:r>
      <w:r>
        <w:rPr>
          <w:rFonts w:hint="eastAsia"/>
          <w:lang w:eastAsia="zh-CN"/>
        </w:rPr>
        <w:t>唇部</w:t>
      </w:r>
      <w:r>
        <w:rPr>
          <w:lang w:eastAsia="zh-CN"/>
        </w:rPr>
        <w:t>关键区域切割示意图</w:t>
      </w:r>
    </w:p>
    <w:p w:rsidR="00242E12" w:rsidRDefault="00242E12" w:rsidP="00242E12">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rsidR="004F61DB" w:rsidRDefault="004F61DB" w:rsidP="00134E2A">
      <w:pPr>
        <w:rPr>
          <w:lang w:eastAsia="zh-CN"/>
        </w:rPr>
      </w:pPr>
    </w:p>
    <w:p w:rsidR="00134E2A" w:rsidRPr="0017188F" w:rsidRDefault="00134E2A" w:rsidP="00134E2A">
      <w:pPr>
        <w:rPr>
          <w:vertAlign w:val="subscript"/>
          <w:lang w:eastAsia="zh-CN"/>
        </w:rPr>
      </w:pPr>
      <w:r>
        <w:rPr>
          <w:rFonts w:hint="eastAsia"/>
          <w:lang w:eastAsia="zh-CN"/>
        </w:rPr>
        <w:t>（</w:t>
      </w:r>
      <w:r>
        <w:rPr>
          <w:lang w:eastAsia="zh-CN"/>
        </w:rPr>
        <w:t>1</w:t>
      </w:r>
      <w:r>
        <w:rPr>
          <w:rFonts w:hint="eastAsia"/>
          <w:lang w:eastAsia="zh-CN"/>
        </w:rPr>
        <w:t>）</w:t>
      </w:r>
      <w:r w:rsidR="008531AA">
        <w:rPr>
          <w:rFonts w:hint="eastAsia"/>
          <w:lang w:eastAsia="zh-CN"/>
        </w:rPr>
        <w:t>如</w:t>
      </w:r>
      <w:r w:rsidR="008531AA">
        <w:rPr>
          <w:lang w:eastAsia="zh-CN"/>
        </w:rPr>
        <w:t>图</w:t>
      </w:r>
      <w:r w:rsidR="008531AA">
        <w:rPr>
          <w:lang w:eastAsia="zh-CN"/>
        </w:rPr>
        <w:t>4.4</w:t>
      </w:r>
      <w:r w:rsidR="008531AA">
        <w:rPr>
          <w:rFonts w:hint="eastAsia"/>
          <w:lang w:eastAsia="zh-CN"/>
        </w:rPr>
        <w:t>所示</w:t>
      </w:r>
      <w:r w:rsidR="008531AA">
        <w:rPr>
          <w:lang w:eastAsia="zh-CN"/>
        </w:rPr>
        <w:t>，</w:t>
      </w:r>
      <w:r w:rsidR="009F5430">
        <w:rPr>
          <w:lang w:eastAsia="zh-CN"/>
        </w:rPr>
        <w:t>将</w:t>
      </w:r>
      <w:r w:rsidR="009F5430">
        <w:rPr>
          <w:rFonts w:hint="eastAsia"/>
          <w:lang w:eastAsia="zh-CN"/>
        </w:rPr>
        <w:t>f</w:t>
      </w:r>
      <w:r w:rsidR="009F5430">
        <w:rPr>
          <w:lang w:eastAsia="zh-CN"/>
        </w:rPr>
        <w:t>1</w:t>
      </w:r>
      <w:r w:rsidR="009F5430">
        <w:rPr>
          <w:rFonts w:hint="eastAsia"/>
          <w:lang w:eastAsia="zh-CN"/>
        </w:rPr>
        <w:t>和</w:t>
      </w:r>
      <w:r w:rsidR="009F5430">
        <w:rPr>
          <w:lang w:eastAsia="zh-CN"/>
        </w:rPr>
        <w:t>四季样例都</w:t>
      </w:r>
      <w:r>
        <w:rPr>
          <w:lang w:eastAsia="zh-CN"/>
        </w:rPr>
        <w:t>进行灰度和规则化处理，</w:t>
      </w:r>
      <w:r>
        <w:rPr>
          <w:rFonts w:hint="eastAsia"/>
          <w:lang w:eastAsia="zh-CN"/>
        </w:rPr>
        <w:t>在</w:t>
      </w:r>
      <w:r>
        <w:rPr>
          <w:lang w:eastAsia="zh-CN"/>
        </w:rPr>
        <w:t>同一坐标系中绘制出四</w:t>
      </w:r>
      <w:r>
        <w:rPr>
          <w:rFonts w:hint="eastAsia"/>
          <w:lang w:eastAsia="zh-CN"/>
        </w:rPr>
        <w:t>张</w:t>
      </w:r>
      <w:r w:rsidR="009F5430">
        <w:rPr>
          <w:lang w:eastAsia="zh-CN"/>
        </w:rPr>
        <w:t>不同季节样例的颜色概率分布曲线和</w:t>
      </w:r>
      <w:r w:rsidR="009F5430">
        <w:rPr>
          <w:rFonts w:hint="eastAsia"/>
          <w:lang w:eastAsia="zh-CN"/>
        </w:rPr>
        <w:t>f</w:t>
      </w:r>
      <w:r w:rsidR="009F5430">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sidR="0017188F">
        <w:rPr>
          <w:rFonts w:hint="eastAsia"/>
          <w:vertAlign w:val="subscript"/>
          <w:lang w:eastAsia="zh-CN"/>
        </w:rPr>
        <w:t>f1</w:t>
      </w:r>
      <w:r>
        <w:rPr>
          <w:lang w:eastAsia="zh-CN"/>
        </w:rPr>
        <w:t>(x)</w:t>
      </w:r>
      <w:r>
        <w:rPr>
          <w:lang w:eastAsia="zh-CN"/>
        </w:rPr>
        <w:t>（蓝色）。</w:t>
      </w:r>
    </w:p>
    <w:p w:rsidR="00134E2A" w:rsidRDefault="00134E2A" w:rsidP="00134E2A">
      <w:pPr>
        <w:rPr>
          <w:lang w:eastAsia="zh-CN"/>
        </w:rPr>
      </w:pPr>
      <w:r>
        <w:rPr>
          <w:rFonts w:hint="eastAsia"/>
          <w:lang w:eastAsia="zh-CN"/>
        </w:rPr>
        <w:tab/>
      </w:r>
    </w:p>
    <w:p w:rsidR="00134E2A" w:rsidRDefault="004F61DB" w:rsidP="0083714F">
      <w:pPr>
        <w:jc w:val="center"/>
        <w:rPr>
          <w:lang w:eastAsia="zh-CN"/>
        </w:rPr>
      </w:pPr>
      <w:r>
        <w:rPr>
          <w:noProof/>
          <w:lang w:eastAsia="zh-CN"/>
        </w:rPr>
        <w:drawing>
          <wp:inline distT="0" distB="0" distL="0" distR="0">
            <wp:extent cx="4482895" cy="2658872"/>
            <wp:effectExtent l="0" t="0" r="0" b="8255"/>
            <wp:docPr id="23" name="Picture 23" descr="../Desktop/Screen%20Shot%202018-04-07%20at%2011.0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7%20at%2011.05.32%20AM.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10885" cy="2675473"/>
                    </a:xfrm>
                    <a:prstGeom prst="rect">
                      <a:avLst/>
                    </a:prstGeom>
                    <a:noFill/>
                    <a:ln>
                      <a:noFill/>
                    </a:ln>
                  </pic:spPr>
                </pic:pic>
              </a:graphicData>
            </a:graphic>
          </wp:inline>
        </w:drawing>
      </w:r>
    </w:p>
    <w:p w:rsidR="00134E2A" w:rsidRDefault="00134E2A" w:rsidP="00134E2A">
      <w:pPr>
        <w:rPr>
          <w:lang w:eastAsia="zh-CN"/>
        </w:rPr>
      </w:pPr>
    </w:p>
    <w:p w:rsidR="00134E2A" w:rsidRDefault="00134E2A" w:rsidP="00134E2A">
      <w:pPr>
        <w:jc w:val="center"/>
        <w:rPr>
          <w:lang w:eastAsia="zh-CN"/>
        </w:rPr>
      </w:pPr>
      <w:r>
        <w:rPr>
          <w:rFonts w:hint="eastAsia"/>
          <w:lang w:eastAsia="zh-CN"/>
        </w:rPr>
        <w:t>图</w:t>
      </w:r>
      <w:r w:rsidR="008531AA">
        <w:rPr>
          <w:lang w:eastAsia="zh-CN"/>
        </w:rPr>
        <w:t>4.4</w:t>
      </w:r>
      <w:r>
        <w:rPr>
          <w:lang w:eastAsia="zh-CN"/>
        </w:rPr>
        <w:t xml:space="preserve"> </w:t>
      </w:r>
      <w:r>
        <w:rPr>
          <w:rFonts w:hint="eastAsia"/>
          <w:lang w:eastAsia="zh-CN"/>
        </w:rPr>
        <w:t>剔除</w:t>
      </w:r>
      <w:r>
        <w:rPr>
          <w:lang w:eastAsia="zh-CN"/>
        </w:rPr>
        <w:t>无关点</w:t>
      </w:r>
      <w:r w:rsidR="008531AA">
        <w:rPr>
          <w:lang w:eastAsia="zh-CN"/>
        </w:rPr>
        <w:t>（唇</w:t>
      </w:r>
      <w:r w:rsidR="008531AA">
        <w:rPr>
          <w:rFonts w:hint="eastAsia"/>
          <w:lang w:eastAsia="zh-CN"/>
        </w:rPr>
        <w:t>色</w:t>
      </w:r>
      <w:r w:rsidR="008531AA">
        <w:rPr>
          <w:lang w:eastAsia="zh-CN"/>
        </w:rPr>
        <w:t>）</w:t>
      </w:r>
    </w:p>
    <w:p w:rsidR="00134E2A" w:rsidRDefault="00134E2A" w:rsidP="00134E2A">
      <w:pPr>
        <w:rPr>
          <w:lang w:eastAsia="zh-CN"/>
        </w:rPr>
      </w:pPr>
    </w:p>
    <w:p w:rsidR="00134E2A" w:rsidRDefault="00134E2A" w:rsidP="00134E2A">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rsidR="00134E2A" w:rsidRDefault="00134E2A" w:rsidP="00134E2A">
      <w:pPr>
        <w:rPr>
          <w:lang w:eastAsia="zh-CN"/>
        </w:rPr>
      </w:pPr>
    </w:p>
    <w:p w:rsidR="00134E2A" w:rsidRDefault="00134E2A" w:rsidP="00134E2A">
      <w:pPr>
        <w:jc w:val="center"/>
        <w:rPr>
          <w:lang w:eastAsia="zh-CN"/>
        </w:rPr>
      </w:pPr>
      <w:commentRangeStart w:id="75"/>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rsidR="00134E2A" w:rsidRDefault="00134E2A" w:rsidP="00134E2A">
      <w:pPr>
        <w:jc w:val="center"/>
        <w:rPr>
          <w:lang w:eastAsia="zh-CN"/>
        </w:rPr>
      </w:pPr>
      <w:r>
        <w:rPr>
          <w:lang w:eastAsia="zh-CN"/>
        </w:rPr>
        <w:t>gl_avg</w:t>
      </w:r>
      <w:r>
        <w:rPr>
          <w:lang w:eastAsia="zh-CN"/>
        </w:rPr>
        <w:t>（</w:t>
      </w:r>
      <w:r>
        <w:rPr>
          <w:lang w:eastAsia="zh-CN"/>
        </w:rPr>
        <w:t>S</w:t>
      </w:r>
      <w:r w:rsidR="004F61DB">
        <w:rPr>
          <w:rFonts w:hint="eastAsia"/>
          <w:vertAlign w:val="subscript"/>
          <w:lang w:eastAsia="zh-CN"/>
        </w:rPr>
        <w:t>f1</w:t>
      </w:r>
      <w:r>
        <w:rPr>
          <w:lang w:eastAsia="zh-CN"/>
        </w:rPr>
        <w:t>(x)</w:t>
      </w:r>
      <w:r>
        <w:rPr>
          <w:lang w:eastAsia="zh-CN"/>
        </w:rPr>
        <w:t>）：</w:t>
      </w:r>
      <w:r w:rsidR="00ED4B9E" w:rsidRPr="00ED4B9E">
        <w:rPr>
          <w:lang w:eastAsia="zh-CN"/>
        </w:rPr>
        <w:t>181.97321428</w:t>
      </w:r>
      <w:commentRangeEnd w:id="75"/>
      <w:r w:rsidR="00DC721F">
        <w:rPr>
          <w:rStyle w:val="ad"/>
          <w:rFonts w:ascii="宋体" w:hAnsi="宋体" w:cstheme="minorBidi"/>
        </w:rPr>
        <w:commentReference w:id="75"/>
      </w:r>
      <w:r w:rsidR="00ED4B9E" w:rsidRPr="00ED4B9E">
        <w:rPr>
          <w:lang w:eastAsia="zh-CN"/>
        </w:rPr>
        <w:t>6</w:t>
      </w:r>
    </w:p>
    <w:p w:rsidR="00134E2A" w:rsidRDefault="00134E2A" w:rsidP="00134E2A">
      <w:pPr>
        <w:rPr>
          <w:lang w:eastAsia="zh-CN"/>
        </w:rPr>
      </w:pPr>
    </w:p>
    <w:p w:rsidR="00134E2A" w:rsidRDefault="00134E2A" w:rsidP="00134E2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rsidR="00134E2A" w:rsidRDefault="00134E2A" w:rsidP="00134E2A">
      <w:pPr>
        <w:jc w:val="center"/>
        <w:rPr>
          <w:lang w:eastAsia="zh-CN"/>
        </w:rPr>
      </w:pPr>
    </w:p>
    <w:p w:rsidR="00134E2A" w:rsidRDefault="00134E2A" w:rsidP="00134E2A">
      <w:pPr>
        <w:jc w:val="center"/>
        <w:rPr>
          <w:lang w:eastAsia="zh-CN"/>
        </w:rPr>
      </w:pPr>
      <w:r>
        <w:rPr>
          <w:lang w:eastAsia="zh-CN"/>
        </w:rPr>
        <w:t>avg_diff</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rsidR="00134E2A" w:rsidRDefault="00134E2A" w:rsidP="00134E2A">
      <w:pPr>
        <w:jc w:val="center"/>
        <w:rPr>
          <w:lang w:eastAsia="zh-CN"/>
        </w:rPr>
      </w:pPr>
      <w:r>
        <w:rPr>
          <w:lang w:eastAsia="zh-CN"/>
        </w:rPr>
        <w:lastRenderedPageBreak/>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rsidR="00134E2A" w:rsidRDefault="00134E2A" w:rsidP="00134E2A">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rsidR="00134E2A" w:rsidRDefault="00134E2A" w:rsidP="00134E2A">
      <w:pPr>
        <w:jc w:val="center"/>
        <w:rPr>
          <w:lang w:eastAsia="zh-CN"/>
        </w:rPr>
      </w:pPr>
      <w:r>
        <w:rPr>
          <w:lang w:eastAsia="zh-CN"/>
        </w:rPr>
        <w:t>tem_sim</w:t>
      </w:r>
      <w:r>
        <w:rPr>
          <w:lang w:eastAsia="zh-CN"/>
        </w:rPr>
        <w:t>：</w:t>
      </w:r>
      <w:r w:rsidRPr="00855887">
        <w:rPr>
          <w:lang w:eastAsia="zh-CN"/>
        </w:rPr>
        <w:t>44.7548911322</w:t>
      </w:r>
    </w:p>
    <w:p w:rsidR="00134E2A" w:rsidRDefault="00134E2A" w:rsidP="00134E2A">
      <w:pPr>
        <w:rPr>
          <w:lang w:eastAsia="zh-CN"/>
        </w:rPr>
      </w:pPr>
    </w:p>
    <w:p w:rsidR="00134E2A" w:rsidRDefault="00134E2A" w:rsidP="00134E2A">
      <w:pPr>
        <w:rPr>
          <w:lang w:eastAsia="zh-CN"/>
        </w:rPr>
      </w:pPr>
      <w:r>
        <w:rPr>
          <w:rFonts w:hint="eastAsia"/>
          <w:lang w:eastAsia="zh-CN"/>
        </w:rPr>
        <w:t>（</w:t>
      </w:r>
      <w:r>
        <w:rPr>
          <w:lang w:eastAsia="zh-CN"/>
        </w:rPr>
        <w:t>4</w:t>
      </w:r>
      <w:r>
        <w:rPr>
          <w:rFonts w:hint="eastAsia"/>
          <w:lang w:eastAsia="zh-CN"/>
        </w:rPr>
        <w:t>）</w:t>
      </w:r>
      <w:r>
        <w:rPr>
          <w:lang w:eastAsia="zh-CN"/>
        </w:rPr>
        <w:t>计算</w:t>
      </w:r>
      <w:r w:rsidR="004D259A">
        <w:rPr>
          <w:lang w:eastAsia="zh-CN"/>
        </w:rPr>
        <w:t>f1</w:t>
      </w:r>
      <w:r>
        <w:rPr>
          <w:lang w:eastAsia="zh-CN"/>
        </w:rPr>
        <w:t>与</w:t>
      </w:r>
      <w:r w:rsidR="004D259A">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rsidR="00134E2A" w:rsidRDefault="00134E2A" w:rsidP="00134E2A">
      <w:pPr>
        <w:jc w:val="center"/>
        <w:rPr>
          <w:lang w:eastAsia="zh-CN"/>
        </w:rPr>
      </w:pPr>
    </w:p>
    <w:p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sidR="00ED4B9E">
        <w:rPr>
          <w:lang w:eastAsia="zh-CN"/>
        </w:rPr>
        <w:t>0</w:t>
      </w:r>
    </w:p>
    <w:p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ED4B9E" w:rsidRPr="00ED4B9E">
        <w:rPr>
          <w:lang w:eastAsia="zh-CN"/>
        </w:rPr>
        <w:t>0.9035635110270218</w:t>
      </w:r>
    </w:p>
    <w:p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rsidR="00242E12" w:rsidRDefault="00242E12" w:rsidP="00242E12">
      <w:pPr>
        <w:ind w:firstLine="720"/>
        <w:rPr>
          <w:lang w:eastAsia="zh-CN"/>
        </w:rPr>
      </w:pPr>
    </w:p>
    <w:p w:rsidR="00754738" w:rsidRDefault="00BD7A5A" w:rsidP="00BD7A5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Pr>
          <w:lang w:eastAsia="zh-CN"/>
        </w:rPr>
        <w:t>秋季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ED4B9E">
        <w:rPr>
          <w:lang w:eastAsia="zh-CN"/>
        </w:rPr>
        <w:t>0.9035635110270218</w:t>
      </w:r>
      <w:r>
        <w:rPr>
          <w:lang w:eastAsia="zh-CN"/>
        </w:rPr>
        <w:t>，最大，</w:t>
      </w:r>
      <w:r>
        <w:rPr>
          <w:rFonts w:hint="eastAsia"/>
          <w:lang w:eastAsia="zh-CN"/>
        </w:rPr>
        <w:t>因此</w:t>
      </w:r>
      <w:r>
        <w:rPr>
          <w:lang w:eastAsia="zh-CN"/>
        </w:rPr>
        <w:t>f1</w:t>
      </w:r>
      <w:r>
        <w:rPr>
          <w:rFonts w:hint="eastAsia"/>
          <w:lang w:eastAsia="zh-CN"/>
        </w:rPr>
        <w:t>属于</w:t>
      </w:r>
      <w:r>
        <w:rPr>
          <w:lang w:eastAsia="zh-CN"/>
        </w:rPr>
        <w:t>秋季型。</w:t>
      </w:r>
    </w:p>
    <w:p w:rsidR="00BD7A5A" w:rsidRDefault="00BD7A5A" w:rsidP="00BD7A5A">
      <w:pPr>
        <w:rPr>
          <w:lang w:eastAsia="zh-CN"/>
        </w:rPr>
      </w:pPr>
    </w:p>
    <w:p w:rsidR="00BD7A5A" w:rsidRDefault="00BD7A5A" w:rsidP="00BD7A5A">
      <w:pPr>
        <w:rPr>
          <w:lang w:eastAsia="zh-CN"/>
        </w:rPr>
      </w:pPr>
    </w:p>
    <w:p w:rsidR="00BD7A5A" w:rsidRDefault="00BD7A5A" w:rsidP="00BD7A5A">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w:t>
      </w:r>
      <w:r w:rsidR="008F44FC">
        <w:rPr>
          <w:lang w:eastAsia="zh-CN"/>
        </w:rPr>
        <w:t>所得</w:t>
      </w:r>
      <w:r w:rsidR="008F44FC">
        <w:rPr>
          <w:rFonts w:hint="eastAsia"/>
          <w:lang w:eastAsia="zh-CN"/>
        </w:rPr>
        <w:t>结果</w:t>
      </w:r>
      <w:r w:rsidR="008F44FC">
        <w:rPr>
          <w:lang w:eastAsia="zh-CN"/>
        </w:rPr>
        <w:t>如下：</w:t>
      </w:r>
    </w:p>
    <w:p w:rsidR="00626FC9" w:rsidRDefault="00626FC9" w:rsidP="00856EE3">
      <w:pPr>
        <w:rPr>
          <w:lang w:eastAsia="zh-CN"/>
        </w:rPr>
      </w:pPr>
    </w:p>
    <w:p w:rsidR="008F44FC" w:rsidRDefault="008F44FC" w:rsidP="00856EE3">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rsidR="008F44FC" w:rsidRDefault="008F44FC" w:rsidP="00856EE3">
      <w:pPr>
        <w:rPr>
          <w:lang w:eastAsia="zh-CN"/>
        </w:rPr>
      </w:pPr>
    </w:p>
    <w:p w:rsidR="008F44FC" w:rsidRDefault="008F44FC" w:rsidP="001A7B5E">
      <w:pPr>
        <w:jc w:val="center"/>
        <w:rPr>
          <w:lang w:eastAsia="zh-CN"/>
        </w:rPr>
      </w:pPr>
      <w:r>
        <w:rPr>
          <w:lang w:eastAsia="zh-CN"/>
        </w:rPr>
        <w:t>f2:</w:t>
      </w:r>
      <w:r w:rsidR="00626FC9" w:rsidRPr="00626FC9">
        <w:t xml:space="preserve"> </w:t>
      </w:r>
      <w:r w:rsidR="00626FC9" w:rsidRPr="00626FC9">
        <w:rPr>
          <w:lang w:eastAsia="zh-CN"/>
        </w:rPr>
        <w:t>[0, 0, 0, 0.3683034791931856]</w:t>
      </w:r>
      <w:r w:rsidR="00626FC9">
        <w:rPr>
          <w:lang w:eastAsia="zh-CN"/>
        </w:rPr>
        <w:t>-</w:t>
      </w:r>
      <w:r w:rsidR="00626FC9">
        <w:rPr>
          <w:rFonts w:hint="eastAsia"/>
          <w:lang w:eastAsia="zh-CN"/>
        </w:rPr>
        <w:t>冬季型</w:t>
      </w:r>
    </w:p>
    <w:p w:rsidR="008F44FC" w:rsidRDefault="008F44FC" w:rsidP="001A7B5E">
      <w:pPr>
        <w:jc w:val="center"/>
        <w:rPr>
          <w:lang w:eastAsia="zh-CN"/>
        </w:rPr>
      </w:pPr>
      <w:r>
        <w:rPr>
          <w:rFonts w:hint="eastAsia"/>
          <w:lang w:eastAsia="zh-CN"/>
        </w:rPr>
        <w:t>f3:</w:t>
      </w:r>
      <w:r w:rsidR="00626FC9" w:rsidRPr="00626FC9">
        <w:t xml:space="preserve"> </w:t>
      </w:r>
      <w:r w:rsidR="00626FC9" w:rsidRPr="00626FC9">
        <w:rPr>
          <w:lang w:eastAsia="zh-CN"/>
        </w:rPr>
        <w:t>[0.13550180804869938, 0.9664402483577822, 0, 0]</w:t>
      </w:r>
      <w:r w:rsidR="00626FC9">
        <w:rPr>
          <w:lang w:eastAsia="zh-CN"/>
        </w:rPr>
        <w:t>-</w:t>
      </w:r>
      <w:r w:rsidR="00626FC9">
        <w:rPr>
          <w:rFonts w:hint="eastAsia"/>
          <w:lang w:eastAsia="zh-CN"/>
        </w:rPr>
        <w:t>夏季型</w:t>
      </w:r>
    </w:p>
    <w:p w:rsidR="008F44FC" w:rsidRDefault="008F44FC" w:rsidP="001A7B5E">
      <w:pPr>
        <w:jc w:val="center"/>
        <w:rPr>
          <w:lang w:eastAsia="zh-CN"/>
        </w:rPr>
      </w:pPr>
      <w:r>
        <w:rPr>
          <w:rFonts w:hint="eastAsia"/>
          <w:lang w:eastAsia="zh-CN"/>
        </w:rPr>
        <w:t>f4:</w:t>
      </w:r>
      <w:r w:rsidR="00626FC9" w:rsidRPr="00626FC9">
        <w:t xml:space="preserve"> </w:t>
      </w:r>
      <w:r w:rsidR="00626FC9" w:rsidRPr="00626FC9">
        <w:rPr>
          <w:lang w:eastAsia="zh-CN"/>
        </w:rPr>
        <w:t>[0.6774295261870722, 0.491632033503845, 0, 0]</w:t>
      </w:r>
      <w:r w:rsidR="00626FC9">
        <w:rPr>
          <w:lang w:eastAsia="zh-CN"/>
        </w:rPr>
        <w:t>-</w:t>
      </w:r>
      <w:r w:rsidR="00626FC9">
        <w:rPr>
          <w:rFonts w:hint="eastAsia"/>
          <w:lang w:eastAsia="zh-CN"/>
        </w:rPr>
        <w:t>春季型</w:t>
      </w:r>
    </w:p>
    <w:p w:rsidR="008F44FC" w:rsidRDefault="008F44FC" w:rsidP="001A7B5E">
      <w:pPr>
        <w:jc w:val="center"/>
        <w:rPr>
          <w:lang w:eastAsia="zh-CN"/>
        </w:rPr>
      </w:pPr>
    </w:p>
    <w:p w:rsidR="00626FC9" w:rsidRDefault="00626FC9" w:rsidP="00626FC9">
      <w:pPr>
        <w:rPr>
          <w:lang w:eastAsia="zh-CN"/>
        </w:rPr>
      </w:pPr>
      <w:r>
        <w:rPr>
          <w:rFonts w:hint="eastAsia"/>
          <w:lang w:eastAsia="zh-CN"/>
        </w:rPr>
        <w:t>由此可见</w:t>
      </w:r>
      <w:r>
        <w:rPr>
          <w:lang w:eastAsia="zh-CN"/>
        </w:rPr>
        <w:t>，</w:t>
      </w:r>
      <w:r w:rsidR="003D5261">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属于秋季型、</w:t>
      </w:r>
      <w:r>
        <w:rPr>
          <w:rFonts w:hint="eastAsia"/>
          <w:lang w:eastAsia="zh-CN"/>
        </w:rPr>
        <w:t>冬季</w:t>
      </w:r>
      <w:r>
        <w:rPr>
          <w:lang w:eastAsia="zh-CN"/>
        </w:rPr>
        <w:t>型、</w:t>
      </w:r>
      <w:r>
        <w:rPr>
          <w:rFonts w:hint="eastAsia"/>
          <w:lang w:eastAsia="zh-CN"/>
        </w:rPr>
        <w:t>夏季型</w:t>
      </w:r>
      <w:r>
        <w:rPr>
          <w:lang w:eastAsia="zh-CN"/>
        </w:rPr>
        <w:t>、</w:t>
      </w:r>
      <w:r>
        <w:rPr>
          <w:rFonts w:hint="eastAsia"/>
          <w:lang w:eastAsia="zh-CN"/>
        </w:rPr>
        <w:t>春季</w:t>
      </w:r>
      <w:r>
        <w:rPr>
          <w:lang w:eastAsia="zh-CN"/>
        </w:rPr>
        <w:t>型，</w:t>
      </w:r>
      <w:r>
        <w:rPr>
          <w:rFonts w:hint="eastAsia"/>
          <w:lang w:eastAsia="zh-CN"/>
        </w:rPr>
        <w:t>这与</w:t>
      </w:r>
      <w:r>
        <w:rPr>
          <w:lang w:eastAsia="zh-CN"/>
        </w:rPr>
        <w:t>图</w:t>
      </w:r>
      <w:r>
        <w:rPr>
          <w:lang w:eastAsia="zh-CN"/>
        </w:rPr>
        <w:t>4.2</w:t>
      </w:r>
      <w:r>
        <w:rPr>
          <w:rFonts w:hint="eastAsia"/>
          <w:lang w:eastAsia="zh-CN"/>
        </w:rPr>
        <w:t>所示</w:t>
      </w:r>
      <w:r>
        <w:rPr>
          <w:lang w:eastAsia="zh-CN"/>
        </w:rPr>
        <w:t>的人为判断结果</w:t>
      </w:r>
      <w:r>
        <w:rPr>
          <w:rFonts w:hint="eastAsia"/>
          <w:lang w:eastAsia="zh-CN"/>
        </w:rPr>
        <w:t>吻合</w:t>
      </w:r>
      <w:r>
        <w:rPr>
          <w:lang w:eastAsia="zh-CN"/>
        </w:rPr>
        <w:t>。</w:t>
      </w:r>
    </w:p>
    <w:p w:rsidR="008F44FC" w:rsidRDefault="008F44FC" w:rsidP="00856EE3">
      <w:pPr>
        <w:rPr>
          <w:lang w:eastAsia="zh-CN"/>
        </w:rPr>
      </w:pPr>
    </w:p>
    <w:p w:rsidR="008F44FC" w:rsidRDefault="008F44FC" w:rsidP="00856EE3">
      <w:pPr>
        <w:rPr>
          <w:lang w:eastAsia="zh-CN"/>
        </w:rPr>
      </w:pPr>
    </w:p>
    <w:p w:rsidR="00856EE3" w:rsidRPr="003E19BB" w:rsidRDefault="00856EE3" w:rsidP="003E19BB">
      <w:pPr>
        <w:pStyle w:val="2"/>
        <w:rPr>
          <w:lang w:eastAsia="zh-CN"/>
        </w:rPr>
      </w:pPr>
      <w:r w:rsidRPr="003E19BB">
        <w:rPr>
          <w:rFonts w:hint="eastAsia"/>
          <w:lang w:eastAsia="zh-CN"/>
        </w:rPr>
        <w:t xml:space="preserve">4.2 </w:t>
      </w:r>
      <w:r w:rsidRPr="003E19BB">
        <w:rPr>
          <w:lang w:eastAsia="zh-CN"/>
        </w:rPr>
        <w:t>面部区域</w:t>
      </w:r>
    </w:p>
    <w:p w:rsidR="006253DD" w:rsidRDefault="00856EE3" w:rsidP="006253DD">
      <w:pPr>
        <w:rPr>
          <w:lang w:eastAsia="zh-CN"/>
        </w:rPr>
      </w:pPr>
      <w:r>
        <w:rPr>
          <w:rFonts w:hint="eastAsia"/>
          <w:lang w:eastAsia="zh-CN"/>
        </w:rPr>
        <w:tab/>
      </w:r>
    </w:p>
    <w:p w:rsidR="006253DD" w:rsidRDefault="006253DD" w:rsidP="00B54EA1">
      <w:pPr>
        <w:ind w:firstLine="720"/>
        <w:rPr>
          <w:lang w:eastAsia="zh-CN"/>
        </w:rPr>
      </w:pPr>
      <w:r>
        <w:rPr>
          <w:lang w:eastAsia="zh-CN"/>
        </w:rPr>
        <w:t>面部</w:t>
      </w:r>
      <w:r>
        <w:rPr>
          <w:rFonts w:hint="eastAsia"/>
          <w:lang w:eastAsia="zh-CN"/>
        </w:rPr>
        <w:t>皮肤</w:t>
      </w:r>
      <w:r>
        <w:rPr>
          <w:lang w:eastAsia="zh-CN"/>
        </w:rPr>
        <w:t>占有整个脸部的绝大部分面积，</w:t>
      </w:r>
      <w:r w:rsidR="00952765">
        <w:rPr>
          <w:lang w:eastAsia="zh-CN"/>
        </w:rPr>
        <w:t>人们在对一个人物图像进行判断的时候，首先看到的和留下第一印象的肯定是面部的肤色</w:t>
      </w:r>
      <w:r w:rsidR="00B54EA1">
        <w:rPr>
          <w:lang w:eastAsia="zh-CN"/>
        </w:rPr>
        <w:t>，</w:t>
      </w:r>
      <w:r w:rsidR="00B54EA1">
        <w:rPr>
          <w:rFonts w:hint="eastAsia"/>
          <w:lang w:eastAsia="zh-CN"/>
        </w:rPr>
        <w:t>因此</w:t>
      </w:r>
      <w:r w:rsidR="00B54EA1">
        <w:rPr>
          <w:lang w:eastAsia="zh-CN"/>
        </w:rPr>
        <w:t>，</w:t>
      </w:r>
      <w:r w:rsidR="00952765">
        <w:rPr>
          <w:rFonts w:hint="eastAsia"/>
          <w:lang w:eastAsia="zh-CN"/>
        </w:rPr>
        <w:t>肤色</w:t>
      </w:r>
      <w:r w:rsidR="00952765">
        <w:rPr>
          <w:lang w:eastAsia="zh-CN"/>
        </w:rPr>
        <w:t>对于人物</w:t>
      </w:r>
      <w:r w:rsidR="00952765">
        <w:rPr>
          <w:rFonts w:hint="eastAsia"/>
          <w:lang w:eastAsia="zh-CN"/>
        </w:rPr>
        <w:t>的</w:t>
      </w:r>
      <w:r w:rsidR="00B54EA1">
        <w:rPr>
          <w:lang w:eastAsia="zh-CN"/>
        </w:rPr>
        <w:t>“</w:t>
      </w:r>
      <w:r w:rsidR="00B54EA1">
        <w:rPr>
          <w:lang w:eastAsia="zh-CN"/>
        </w:rPr>
        <w:t>冷</w:t>
      </w:r>
      <w:r w:rsidR="00B54EA1">
        <w:rPr>
          <w:lang w:eastAsia="zh-CN"/>
        </w:rPr>
        <w:t>”</w:t>
      </w:r>
      <w:r w:rsidR="00B54EA1">
        <w:rPr>
          <w:lang w:eastAsia="zh-CN"/>
        </w:rPr>
        <w:t>、</w:t>
      </w:r>
      <w:r w:rsidR="00B54EA1">
        <w:rPr>
          <w:lang w:eastAsia="zh-CN"/>
        </w:rPr>
        <w:t>“</w:t>
      </w:r>
      <w:r w:rsidR="00B54EA1">
        <w:rPr>
          <w:lang w:eastAsia="zh-CN"/>
        </w:rPr>
        <w:t>暖</w:t>
      </w:r>
      <w:r w:rsidR="00B54EA1">
        <w:rPr>
          <w:lang w:eastAsia="zh-CN"/>
        </w:rPr>
        <w:t>”</w:t>
      </w:r>
      <w:r w:rsidR="00B54EA1">
        <w:rPr>
          <w:lang w:eastAsia="zh-CN"/>
        </w:rPr>
        <w:t>类型</w:t>
      </w:r>
      <w:r w:rsidR="00B54EA1">
        <w:rPr>
          <w:rFonts w:hint="eastAsia"/>
          <w:lang w:eastAsia="zh-CN"/>
        </w:rPr>
        <w:t>判断</w:t>
      </w:r>
      <w:r w:rsidR="00B54EA1">
        <w:rPr>
          <w:lang w:eastAsia="zh-CN"/>
        </w:rPr>
        <w:t>有着至关重要的影响力。</w:t>
      </w:r>
    </w:p>
    <w:p w:rsidR="006253DD" w:rsidRDefault="006253DD" w:rsidP="006253DD">
      <w:pPr>
        <w:ind w:firstLine="720"/>
        <w:rPr>
          <w:lang w:eastAsia="zh-CN"/>
        </w:rPr>
      </w:pPr>
      <w:r>
        <w:rPr>
          <w:lang w:eastAsia="zh-CN"/>
        </w:rPr>
        <w:t>根据</w:t>
      </w:r>
      <w:r>
        <w:rPr>
          <w:lang w:eastAsia="zh-CN"/>
        </w:rPr>
        <w:t>3.2.2</w:t>
      </w:r>
      <w:r>
        <w:rPr>
          <w:rFonts w:hint="eastAsia"/>
          <w:lang w:eastAsia="zh-CN"/>
        </w:rPr>
        <w:t>小结</w:t>
      </w:r>
      <w:r>
        <w:rPr>
          <w:lang w:eastAsia="zh-CN"/>
        </w:rPr>
        <w:t>，</w:t>
      </w:r>
      <w:r w:rsidR="00975B4B" w:rsidRPr="00975B4B">
        <w:rPr>
          <w:lang w:eastAsia="zh-CN"/>
        </w:rPr>
        <w:t>浅象牙色、暖米色，这种细腻而有透明感的肤色被认为是典型的春季型人拥有的肤色；粉白、红润而质地温和的肤色被认为是典型的夏季肤色；瓷器般的象牙色、暗驼色、小麦色的肤色属于秋季；而带青色的白皙冷冽肤色被认为是冬季型人的典型特征。</w:t>
      </w:r>
      <w:r>
        <w:rPr>
          <w:rFonts w:hint="eastAsia"/>
          <w:lang w:eastAsia="zh-CN"/>
        </w:rPr>
        <w:t>因此</w:t>
      </w:r>
      <w:r>
        <w:rPr>
          <w:lang w:eastAsia="zh-CN"/>
        </w:rPr>
        <w:t>我们</w:t>
      </w:r>
      <w:r>
        <w:rPr>
          <w:rFonts w:hint="eastAsia"/>
          <w:lang w:eastAsia="zh-CN"/>
        </w:rPr>
        <w:t>为</w:t>
      </w:r>
      <w:r w:rsidR="00975B4B">
        <w:rPr>
          <w:rFonts w:hint="eastAsia"/>
          <w:lang w:eastAsia="zh-CN"/>
        </w:rPr>
        <w:t>面部皮肤</w:t>
      </w:r>
      <w:r w:rsidR="00975B4B">
        <w:rPr>
          <w:lang w:eastAsia="zh-CN"/>
        </w:rPr>
        <w:t>区域</w:t>
      </w:r>
      <w:r>
        <w:rPr>
          <w:lang w:eastAsia="zh-CN"/>
        </w:rPr>
        <w:t>选取的</w:t>
      </w:r>
      <w:r>
        <w:rPr>
          <w:rFonts w:hint="eastAsia"/>
          <w:lang w:eastAsia="zh-CN"/>
        </w:rPr>
        <w:t>四种</w:t>
      </w:r>
      <w:r>
        <w:rPr>
          <w:lang w:eastAsia="zh-CN"/>
        </w:rPr>
        <w:t>季节类型的样例如图</w:t>
      </w:r>
      <w:r w:rsidR="00975B4B">
        <w:rPr>
          <w:lang w:eastAsia="zh-CN"/>
        </w:rPr>
        <w:t>4.5</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975B4B">
        <w:rPr>
          <w:rFonts w:hint="eastAsia"/>
          <w:lang w:eastAsia="zh-CN"/>
        </w:rPr>
        <w:t>截取面</w:t>
      </w:r>
      <w:r>
        <w:rPr>
          <w:rFonts w:hint="eastAsia"/>
          <w:lang w:eastAsia="zh-CN"/>
        </w:rPr>
        <w:t>部</w:t>
      </w:r>
      <w:r w:rsidR="00975B4B">
        <w:rPr>
          <w:lang w:eastAsia="zh-CN"/>
        </w:rPr>
        <w:t>色彩集中的区域，以减少其他颜色对主要</w:t>
      </w:r>
      <w:r w:rsidR="00975B4B">
        <w:rPr>
          <w:rFonts w:hint="eastAsia"/>
          <w:lang w:eastAsia="zh-CN"/>
        </w:rPr>
        <w:t>肤</w:t>
      </w:r>
      <w:r>
        <w:rPr>
          <w:lang w:eastAsia="zh-CN"/>
        </w:rPr>
        <w:t>色的干扰，</w:t>
      </w:r>
      <w:r>
        <w:rPr>
          <w:rFonts w:hint="eastAsia"/>
          <w:lang w:eastAsia="zh-CN"/>
        </w:rPr>
        <w:t>切片</w:t>
      </w:r>
      <w:r>
        <w:rPr>
          <w:lang w:eastAsia="zh-CN"/>
        </w:rPr>
        <w:t>后的样例如图</w:t>
      </w:r>
      <w:r w:rsidR="00975B4B">
        <w:rPr>
          <w:lang w:eastAsia="zh-CN"/>
        </w:rPr>
        <w:t>4.5</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rsidR="006253DD" w:rsidRDefault="001856C2" w:rsidP="006253DD">
      <w:pPr>
        <w:jc w:val="center"/>
        <w:rPr>
          <w:lang w:eastAsia="zh-CN"/>
        </w:rPr>
      </w:pPr>
      <w:r>
        <w:rPr>
          <w:noProof/>
          <w:lang w:eastAsia="zh-CN"/>
        </w:rPr>
        <w:lastRenderedPageBreak/>
        <w:drawing>
          <wp:inline distT="0" distB="0" distL="0" distR="0">
            <wp:extent cx="3258093" cy="2631440"/>
            <wp:effectExtent l="0" t="0" r="0" b="10160"/>
            <wp:docPr id="28" name="Picture 28" descr="photo%20for%20article/WechatIMG5_me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5_meit.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88969" cy="2656378"/>
                    </a:xfrm>
                    <a:prstGeom prst="rect">
                      <a:avLst/>
                    </a:prstGeom>
                    <a:noFill/>
                    <a:ln>
                      <a:noFill/>
                    </a:ln>
                  </pic:spPr>
                </pic:pic>
              </a:graphicData>
            </a:graphic>
          </wp:inline>
        </w:drawing>
      </w:r>
    </w:p>
    <w:p w:rsidR="006253DD" w:rsidRDefault="006253DD" w:rsidP="006253DD">
      <w:pPr>
        <w:jc w:val="center"/>
        <w:rPr>
          <w:lang w:eastAsia="zh-CN"/>
        </w:rPr>
      </w:pPr>
      <w:r>
        <w:rPr>
          <w:rFonts w:hint="eastAsia"/>
          <w:lang w:eastAsia="zh-CN"/>
        </w:rPr>
        <w:t>图</w:t>
      </w:r>
      <w:r w:rsidR="00A23C16">
        <w:rPr>
          <w:lang w:eastAsia="zh-CN"/>
        </w:rPr>
        <w:t>4.5</w:t>
      </w:r>
      <w:r>
        <w:rPr>
          <w:lang w:eastAsia="zh-CN"/>
        </w:rPr>
        <w:t xml:space="preserve"> </w:t>
      </w:r>
      <w:r>
        <w:rPr>
          <w:rFonts w:hint="eastAsia"/>
          <w:lang w:eastAsia="zh-CN"/>
        </w:rPr>
        <w:t>四季</w:t>
      </w:r>
      <w:r w:rsidR="00A23C16">
        <w:rPr>
          <w:rFonts w:hint="eastAsia"/>
          <w:lang w:eastAsia="zh-CN"/>
        </w:rPr>
        <w:t>肤</w:t>
      </w:r>
      <w:r>
        <w:rPr>
          <w:rFonts w:hint="eastAsia"/>
          <w:lang w:eastAsia="zh-CN"/>
        </w:rPr>
        <w:t>色</w:t>
      </w:r>
      <w:r>
        <w:rPr>
          <w:lang w:eastAsia="zh-CN"/>
        </w:rPr>
        <w:t>样例</w:t>
      </w:r>
      <w:r>
        <w:rPr>
          <w:rFonts w:hint="eastAsia"/>
          <w:lang w:eastAsia="zh-CN"/>
        </w:rPr>
        <w:t>取样</w:t>
      </w:r>
      <w:r>
        <w:rPr>
          <w:lang w:eastAsia="zh-CN"/>
        </w:rPr>
        <w:t>示意图</w:t>
      </w:r>
    </w:p>
    <w:p w:rsidR="002D1E62" w:rsidRDefault="002D1E62" w:rsidP="006253DD">
      <w:pPr>
        <w:ind w:firstLine="720"/>
        <w:rPr>
          <w:lang w:eastAsia="zh-CN"/>
        </w:rPr>
      </w:pPr>
    </w:p>
    <w:p w:rsidR="006253DD" w:rsidRDefault="006253DD" w:rsidP="006253DD">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483524">
        <w:rPr>
          <w:lang w:eastAsia="zh-CN"/>
        </w:rPr>
        <w:t>4.6</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sidR="00E16C35">
        <w:rPr>
          <w:lang w:eastAsia="zh-CN"/>
        </w:rPr>
        <w:t>人物具有明显的其所属季节类型的</w:t>
      </w:r>
      <w:r w:rsidR="00E16C35">
        <w:rPr>
          <w:rFonts w:hint="eastAsia"/>
          <w:lang w:eastAsia="zh-CN"/>
        </w:rPr>
        <w:t>肤</w:t>
      </w:r>
      <w:r>
        <w:rPr>
          <w:lang w:eastAsia="zh-CN"/>
        </w:rPr>
        <w:t>部色彩特征。</w:t>
      </w:r>
    </w:p>
    <w:p w:rsidR="006253DD" w:rsidRDefault="006253DD" w:rsidP="007E63E7">
      <w:pPr>
        <w:ind w:firstLine="720"/>
        <w:rPr>
          <w:lang w:eastAsia="zh-CN"/>
        </w:rPr>
      </w:pPr>
      <w:r>
        <w:rPr>
          <w:lang w:eastAsia="zh-CN"/>
        </w:rPr>
        <w:t>接下来，如图</w:t>
      </w:r>
      <w:r w:rsidR="00483524">
        <w:rPr>
          <w:lang w:eastAsia="zh-CN"/>
        </w:rPr>
        <w:t>4.7</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34117B">
        <w:rPr>
          <w:lang w:eastAsia="zh-CN"/>
        </w:rPr>
        <w:t>nose_right</w:t>
      </w:r>
      <w:r>
        <w:rPr>
          <w:lang w:eastAsia="zh-CN"/>
        </w:rPr>
        <w:t>”</w:t>
      </w:r>
      <w:r>
        <w:rPr>
          <w:rFonts w:hint="eastAsia"/>
          <w:lang w:eastAsia="zh-CN"/>
        </w:rPr>
        <w:t>与</w:t>
      </w:r>
      <w:r>
        <w:rPr>
          <w:lang w:eastAsia="zh-CN"/>
        </w:rPr>
        <w:t>“</w:t>
      </w:r>
      <w:r w:rsidR="0034117B">
        <w:rPr>
          <w:lang w:eastAsia="zh-CN"/>
        </w:rPr>
        <w:t>contour_right5</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483524">
        <w:rPr>
          <w:lang w:eastAsia="zh-CN"/>
        </w:rPr>
        <w:t>4.6</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483524">
        <w:rPr>
          <w:lang w:eastAsia="zh-CN"/>
        </w:rPr>
        <w:t>4.6</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sidR="00AE2011">
        <w:rPr>
          <w:lang w:eastAsia="zh-CN"/>
        </w:rPr>
        <w:t>本</w:t>
      </w:r>
      <w:r w:rsidR="00EC6CB7">
        <w:rPr>
          <w:rFonts w:hint="eastAsia"/>
          <w:lang w:eastAsia="zh-CN"/>
        </w:rPr>
        <w:t>小节</w:t>
      </w:r>
      <w:r w:rsidR="009F7828">
        <w:rPr>
          <w:lang w:eastAsia="zh-CN"/>
        </w:rPr>
        <w:t>中的测试素材</w:t>
      </w:r>
    </w:p>
    <w:p w:rsidR="006253DD" w:rsidRDefault="009F7828" w:rsidP="006253DD">
      <w:pPr>
        <w:jc w:val="center"/>
        <w:rPr>
          <w:lang w:eastAsia="zh-CN"/>
        </w:rPr>
      </w:pPr>
      <w:r>
        <w:rPr>
          <w:noProof/>
          <w:lang w:eastAsia="zh-CN"/>
        </w:rPr>
        <w:drawing>
          <wp:inline distT="0" distB="0" distL="0" distR="0">
            <wp:extent cx="2527935" cy="3413252"/>
            <wp:effectExtent l="0" t="0" r="12065" b="0"/>
            <wp:docPr id="29" name="Picture 29" descr="photo%20for%20articl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20for%20article/sd.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79471" cy="3482837"/>
                    </a:xfrm>
                    <a:prstGeom prst="rect">
                      <a:avLst/>
                    </a:prstGeom>
                    <a:noFill/>
                    <a:ln>
                      <a:noFill/>
                    </a:ln>
                  </pic:spPr>
                </pic:pic>
              </a:graphicData>
            </a:graphic>
          </wp:inline>
        </w:drawing>
      </w:r>
    </w:p>
    <w:p w:rsidR="006253DD" w:rsidRDefault="006253DD" w:rsidP="006253DD">
      <w:pPr>
        <w:jc w:val="center"/>
        <w:rPr>
          <w:lang w:eastAsia="zh-CN"/>
        </w:rPr>
      </w:pPr>
      <w:r>
        <w:rPr>
          <w:rFonts w:hint="eastAsia"/>
          <w:lang w:eastAsia="zh-CN"/>
        </w:rPr>
        <w:t>图</w:t>
      </w:r>
      <w:r w:rsidR="00483524">
        <w:rPr>
          <w:lang w:eastAsia="zh-CN"/>
        </w:rPr>
        <w:t>4.6</w:t>
      </w:r>
      <w:r>
        <w:rPr>
          <w:lang w:eastAsia="zh-CN"/>
        </w:rPr>
        <w:t xml:space="preserve"> </w:t>
      </w:r>
      <w:r w:rsidR="00483524">
        <w:rPr>
          <w:rFonts w:hint="eastAsia"/>
          <w:lang w:eastAsia="zh-CN"/>
        </w:rPr>
        <w:t>肤</w:t>
      </w:r>
      <w:commentRangeStart w:id="76"/>
      <w:r>
        <w:rPr>
          <w:lang w:eastAsia="zh-CN"/>
        </w:rPr>
        <w:t>色归类测试</w:t>
      </w:r>
      <w:r>
        <w:rPr>
          <w:rFonts w:hint="eastAsia"/>
          <w:lang w:eastAsia="zh-CN"/>
        </w:rPr>
        <w:t>图像</w:t>
      </w:r>
      <w:r>
        <w:rPr>
          <w:lang w:eastAsia="zh-CN"/>
        </w:rPr>
        <w:t>f</w:t>
      </w:r>
      <w:commentRangeEnd w:id="76"/>
      <w:r w:rsidR="00DC721F">
        <w:rPr>
          <w:rStyle w:val="ad"/>
          <w:rFonts w:ascii="宋体" w:hAnsi="宋体" w:cstheme="minorBidi"/>
        </w:rPr>
        <w:commentReference w:id="76"/>
      </w:r>
      <w:r>
        <w:rPr>
          <w:lang w:eastAsia="zh-CN"/>
        </w:rPr>
        <w:t>1-</w:t>
      </w:r>
      <w:r>
        <w:rPr>
          <w:rFonts w:hint="eastAsia"/>
          <w:lang w:eastAsia="zh-CN"/>
        </w:rPr>
        <w:t>f</w:t>
      </w:r>
      <w:r>
        <w:rPr>
          <w:lang w:eastAsia="zh-CN"/>
        </w:rPr>
        <w:t>4</w:t>
      </w:r>
    </w:p>
    <w:p w:rsidR="006253DD" w:rsidRDefault="006253DD" w:rsidP="006253DD">
      <w:pPr>
        <w:rPr>
          <w:lang w:eastAsia="zh-CN"/>
        </w:rPr>
      </w:pPr>
    </w:p>
    <w:p w:rsidR="006253DD" w:rsidRDefault="002D60F1" w:rsidP="002D60F1">
      <w:pPr>
        <w:jc w:val="center"/>
        <w:rPr>
          <w:lang w:eastAsia="zh-CN"/>
        </w:rPr>
      </w:pPr>
      <w:r>
        <w:rPr>
          <w:noProof/>
          <w:lang w:eastAsia="zh-CN"/>
        </w:rPr>
        <w:lastRenderedPageBreak/>
        <w:drawing>
          <wp:inline distT="0" distB="0" distL="0" distR="0">
            <wp:extent cx="2799207" cy="1987773"/>
            <wp:effectExtent l="0" t="0" r="0" b="0"/>
            <wp:docPr id="30" name="Picture 30" descr="photo%20for%20article/WechatIMG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MG5_m.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26883" cy="2007426"/>
                    </a:xfrm>
                    <a:prstGeom prst="rect">
                      <a:avLst/>
                    </a:prstGeom>
                    <a:noFill/>
                    <a:ln>
                      <a:noFill/>
                    </a:ln>
                  </pic:spPr>
                </pic:pic>
              </a:graphicData>
            </a:graphic>
          </wp:inline>
        </w:drawing>
      </w:r>
    </w:p>
    <w:p w:rsidR="006253DD" w:rsidRDefault="006253DD" w:rsidP="006253DD">
      <w:pPr>
        <w:rPr>
          <w:lang w:eastAsia="zh-CN"/>
        </w:rPr>
      </w:pPr>
    </w:p>
    <w:p w:rsidR="006253DD" w:rsidRDefault="006253DD" w:rsidP="006253DD">
      <w:pPr>
        <w:rPr>
          <w:lang w:eastAsia="zh-CN"/>
        </w:rPr>
      </w:pPr>
    </w:p>
    <w:p w:rsidR="006253DD" w:rsidRDefault="006253DD" w:rsidP="006253DD">
      <w:pPr>
        <w:jc w:val="center"/>
        <w:rPr>
          <w:lang w:eastAsia="zh-CN"/>
        </w:rPr>
      </w:pPr>
      <w:r>
        <w:rPr>
          <w:rFonts w:hint="eastAsia"/>
          <w:lang w:eastAsia="zh-CN"/>
        </w:rPr>
        <w:t>图</w:t>
      </w:r>
      <w:r w:rsidR="00483524">
        <w:rPr>
          <w:lang w:eastAsia="zh-CN"/>
        </w:rPr>
        <w:t>4.7</w:t>
      </w:r>
      <w:r>
        <w:rPr>
          <w:lang w:eastAsia="zh-CN"/>
        </w:rPr>
        <w:t xml:space="preserve"> </w:t>
      </w:r>
      <w:r w:rsidR="00483524">
        <w:rPr>
          <w:rFonts w:hint="eastAsia"/>
          <w:lang w:eastAsia="zh-CN"/>
        </w:rPr>
        <w:t>面部</w:t>
      </w:r>
      <w:r w:rsidR="00483524">
        <w:rPr>
          <w:lang w:eastAsia="zh-CN"/>
        </w:rPr>
        <w:t>肤色</w:t>
      </w:r>
      <w:r>
        <w:rPr>
          <w:lang w:eastAsia="zh-CN"/>
        </w:rPr>
        <w:t>关键区域切割示意图</w:t>
      </w:r>
    </w:p>
    <w:p w:rsidR="00302434" w:rsidRDefault="00302434" w:rsidP="006253DD">
      <w:pPr>
        <w:ind w:firstLine="720"/>
        <w:rPr>
          <w:lang w:eastAsia="zh-CN"/>
        </w:rPr>
      </w:pPr>
    </w:p>
    <w:p w:rsidR="006253DD" w:rsidRDefault="006253DD" w:rsidP="006253DD">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rsidR="006253DD" w:rsidRDefault="006253DD" w:rsidP="006253DD">
      <w:pPr>
        <w:rPr>
          <w:lang w:eastAsia="zh-CN"/>
        </w:rPr>
      </w:pPr>
    </w:p>
    <w:p w:rsidR="006253DD" w:rsidRPr="0017188F" w:rsidRDefault="006253DD" w:rsidP="006253DD">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F36D99">
        <w:rPr>
          <w:lang w:eastAsia="zh-CN"/>
        </w:rPr>
        <w:t>4.8</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rsidR="006253DD" w:rsidRDefault="006253DD" w:rsidP="006253DD">
      <w:pPr>
        <w:rPr>
          <w:lang w:eastAsia="zh-CN"/>
        </w:rPr>
      </w:pPr>
      <w:r>
        <w:rPr>
          <w:rFonts w:hint="eastAsia"/>
          <w:lang w:eastAsia="zh-CN"/>
        </w:rPr>
        <w:tab/>
      </w:r>
    </w:p>
    <w:p w:rsidR="006253DD" w:rsidRDefault="00AD6770" w:rsidP="00AD6770">
      <w:pPr>
        <w:jc w:val="center"/>
        <w:rPr>
          <w:lang w:eastAsia="zh-CN"/>
        </w:rPr>
      </w:pPr>
      <w:r>
        <w:rPr>
          <w:noProof/>
          <w:lang w:eastAsia="zh-CN"/>
        </w:rPr>
        <w:drawing>
          <wp:inline distT="0" distB="0" distL="0" distR="0">
            <wp:extent cx="4211935" cy="2549144"/>
            <wp:effectExtent l="0" t="0" r="5080" b="0"/>
            <wp:docPr id="31" name="Picture 31" descr="../Desktop/Screen%20Shot%202018-04-07%20at%202.2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7%20at%202.27.49%20PM.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236738" cy="2564155"/>
                    </a:xfrm>
                    <a:prstGeom prst="rect">
                      <a:avLst/>
                    </a:prstGeom>
                    <a:noFill/>
                    <a:ln>
                      <a:noFill/>
                    </a:ln>
                  </pic:spPr>
                </pic:pic>
              </a:graphicData>
            </a:graphic>
          </wp:inline>
        </w:drawing>
      </w:r>
    </w:p>
    <w:p w:rsidR="006253DD" w:rsidRDefault="006253DD" w:rsidP="006253DD">
      <w:pPr>
        <w:rPr>
          <w:lang w:eastAsia="zh-CN"/>
        </w:rPr>
      </w:pPr>
    </w:p>
    <w:p w:rsidR="006253DD" w:rsidRDefault="006253DD" w:rsidP="006253DD">
      <w:pPr>
        <w:jc w:val="center"/>
        <w:rPr>
          <w:lang w:eastAsia="zh-CN"/>
        </w:rPr>
      </w:pPr>
      <w:r>
        <w:rPr>
          <w:rFonts w:hint="eastAsia"/>
          <w:lang w:eastAsia="zh-CN"/>
        </w:rPr>
        <w:t>图</w:t>
      </w:r>
      <w:r w:rsidR="001312A6">
        <w:rPr>
          <w:lang w:eastAsia="zh-CN"/>
        </w:rPr>
        <w:t>4.8</w:t>
      </w:r>
      <w:r>
        <w:rPr>
          <w:lang w:eastAsia="zh-CN"/>
        </w:rPr>
        <w:t xml:space="preserve"> </w:t>
      </w:r>
      <w:r>
        <w:rPr>
          <w:rFonts w:hint="eastAsia"/>
          <w:lang w:eastAsia="zh-CN"/>
        </w:rPr>
        <w:t>剔除</w:t>
      </w:r>
      <w:r>
        <w:rPr>
          <w:lang w:eastAsia="zh-CN"/>
        </w:rPr>
        <w:t>无关</w:t>
      </w:r>
      <w:r w:rsidR="0014168F">
        <w:rPr>
          <w:lang w:eastAsia="zh-CN"/>
        </w:rPr>
        <w:t>点（</w:t>
      </w:r>
      <w:r w:rsidR="00AD6770">
        <w:rPr>
          <w:rFonts w:hint="eastAsia"/>
          <w:lang w:eastAsia="zh-CN"/>
        </w:rPr>
        <w:t>肤</w:t>
      </w:r>
      <w:r>
        <w:rPr>
          <w:rFonts w:hint="eastAsia"/>
          <w:lang w:eastAsia="zh-CN"/>
        </w:rPr>
        <w:t>色</w:t>
      </w:r>
      <w:r>
        <w:rPr>
          <w:lang w:eastAsia="zh-CN"/>
        </w:rPr>
        <w:t>）</w:t>
      </w:r>
    </w:p>
    <w:p w:rsidR="006253DD" w:rsidRDefault="006253DD" w:rsidP="006253DD">
      <w:pPr>
        <w:rPr>
          <w:lang w:eastAsia="zh-CN"/>
        </w:rPr>
      </w:pPr>
    </w:p>
    <w:p w:rsidR="006253DD" w:rsidRDefault="006253DD" w:rsidP="006253DD">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rsidR="006253DD" w:rsidRDefault="006253DD" w:rsidP="006253DD">
      <w:pPr>
        <w:rPr>
          <w:lang w:eastAsia="zh-CN"/>
        </w:rPr>
      </w:pPr>
    </w:p>
    <w:p w:rsidR="006253DD" w:rsidRDefault="006253DD" w:rsidP="006253DD">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00FA6A34" w:rsidRPr="00FA6A34">
        <w:rPr>
          <w:lang w:eastAsia="zh-CN"/>
        </w:rPr>
        <w:t>177.704102777</w:t>
      </w:r>
    </w:p>
    <w:p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206.355691057</w:t>
      </w:r>
    </w:p>
    <w:p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sidRPr="002A157E">
        <w:rPr>
          <w:lang w:eastAsia="zh-CN"/>
        </w:rPr>
        <w:t>140.135257732</w:t>
      </w:r>
    </w:p>
    <w:p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236.618201998</w:t>
      </w:r>
    </w:p>
    <w:p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002A157E" w:rsidRPr="002A157E">
        <w:rPr>
          <w:lang w:eastAsia="zh-CN"/>
        </w:rPr>
        <w:t>232.830985915</w:t>
      </w:r>
    </w:p>
    <w:p w:rsidR="006253DD" w:rsidRDefault="006253DD" w:rsidP="006253DD">
      <w:pPr>
        <w:rPr>
          <w:lang w:eastAsia="zh-CN"/>
        </w:rPr>
      </w:pPr>
    </w:p>
    <w:p w:rsidR="006253DD" w:rsidRDefault="006253DD" w:rsidP="006253DD">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rsidR="006253DD" w:rsidRDefault="006253DD" w:rsidP="006253DD">
      <w:pPr>
        <w:jc w:val="center"/>
        <w:rPr>
          <w:lang w:eastAsia="zh-CN"/>
        </w:rPr>
      </w:pPr>
    </w:p>
    <w:p w:rsidR="006253DD" w:rsidRDefault="006253DD" w:rsidP="006253DD">
      <w:pPr>
        <w:jc w:val="center"/>
        <w:rPr>
          <w:lang w:eastAsia="zh-CN"/>
        </w:rPr>
      </w:pPr>
      <w:r>
        <w:rPr>
          <w:lang w:eastAsia="zh-CN"/>
        </w:rPr>
        <w:t>avg_diff</w:t>
      </w:r>
      <w:r>
        <w:rPr>
          <w:lang w:eastAsia="zh-CN"/>
        </w:rPr>
        <w:t>（</w:t>
      </w:r>
      <w:r>
        <w:rPr>
          <w:lang w:eastAsia="zh-CN"/>
        </w:rPr>
        <w:t>S</w:t>
      </w:r>
      <w:r w:rsidR="002A157E">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2A157E" w:rsidRPr="002A157E">
        <w:rPr>
          <w:lang w:eastAsia="zh-CN"/>
        </w:rPr>
        <w:t>36.533438979</w:t>
      </w:r>
    </w:p>
    <w:p w:rsidR="006253DD" w:rsidRDefault="006253DD" w:rsidP="006253DD">
      <w:pPr>
        <w:jc w:val="center"/>
        <w:rPr>
          <w:lang w:eastAsia="zh-CN"/>
        </w:rPr>
      </w:pPr>
      <w:r>
        <w:rPr>
          <w:lang w:eastAsia="zh-CN"/>
        </w:rPr>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29.686994346</w:t>
      </w:r>
    </w:p>
    <w:p w:rsidR="006253DD" w:rsidRDefault="006253DD" w:rsidP="006253DD">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30.262510941</w:t>
      </w:r>
    </w:p>
    <w:p w:rsidR="006253DD" w:rsidRDefault="006253DD" w:rsidP="006253DD">
      <w:pPr>
        <w:jc w:val="center"/>
        <w:rPr>
          <w:lang w:eastAsia="zh-CN"/>
        </w:rPr>
      </w:pPr>
      <w:r>
        <w:rPr>
          <w:lang w:eastAsia="zh-CN"/>
        </w:rPr>
        <w:t>tem_sim</w:t>
      </w:r>
      <w:r>
        <w:rPr>
          <w:lang w:eastAsia="zh-CN"/>
        </w:rPr>
        <w:t>：</w:t>
      </w:r>
      <w:r w:rsidR="002A157E" w:rsidRPr="002A157E">
        <w:rPr>
          <w:lang w:eastAsia="zh-CN"/>
        </w:rPr>
        <w:t>32.160981422</w:t>
      </w:r>
    </w:p>
    <w:p w:rsidR="006253DD" w:rsidRDefault="006253DD" w:rsidP="006253DD">
      <w:pPr>
        <w:rPr>
          <w:lang w:eastAsia="zh-CN"/>
        </w:rPr>
      </w:pPr>
    </w:p>
    <w:p w:rsidR="006253DD" w:rsidRDefault="006253DD" w:rsidP="006253DD">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rsidR="006253DD" w:rsidRDefault="006253DD" w:rsidP="006253DD">
      <w:pPr>
        <w:jc w:val="center"/>
        <w:rPr>
          <w:lang w:eastAsia="zh-CN"/>
        </w:rPr>
      </w:pPr>
    </w:p>
    <w:p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0.17678834140080857</w:t>
      </w:r>
    </w:p>
    <w:p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Pr>
          <w:lang w:eastAsia="zh-CN"/>
        </w:rPr>
        <w:t>0</w:t>
      </w:r>
    </w:p>
    <w:p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0.8909225303568864</w:t>
      </w:r>
    </w:p>
    <w:p w:rsidR="006253DD" w:rsidRDefault="006253DD" w:rsidP="006253DD">
      <w:pPr>
        <w:ind w:firstLine="720"/>
        <w:rPr>
          <w:lang w:eastAsia="zh-CN"/>
        </w:rPr>
      </w:pPr>
    </w:p>
    <w:p w:rsidR="006253DD" w:rsidRDefault="006253DD" w:rsidP="006253DD">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sidR="002A157E">
        <w:rPr>
          <w:rFonts w:hint="eastAsia"/>
          <w:lang w:eastAsia="zh-CN"/>
        </w:rPr>
        <w:t>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2A157E" w:rsidRPr="002A157E">
        <w:rPr>
          <w:lang w:eastAsia="zh-CN"/>
        </w:rPr>
        <w:t>0.8909225303568864</w:t>
      </w:r>
      <w:r>
        <w:rPr>
          <w:lang w:eastAsia="zh-CN"/>
        </w:rPr>
        <w:t>最大，</w:t>
      </w:r>
      <w:r>
        <w:rPr>
          <w:rFonts w:hint="eastAsia"/>
          <w:lang w:eastAsia="zh-CN"/>
        </w:rPr>
        <w:t>因此</w:t>
      </w:r>
      <w:r>
        <w:rPr>
          <w:lang w:eastAsia="zh-CN"/>
        </w:rPr>
        <w:t>f1</w:t>
      </w:r>
      <w:r>
        <w:rPr>
          <w:rFonts w:hint="eastAsia"/>
          <w:lang w:eastAsia="zh-CN"/>
        </w:rPr>
        <w:t>属于</w:t>
      </w:r>
      <w:r w:rsidR="002A157E">
        <w:rPr>
          <w:rFonts w:hint="eastAsia"/>
          <w:lang w:eastAsia="zh-CN"/>
        </w:rPr>
        <w:t>冬</w:t>
      </w:r>
      <w:r>
        <w:rPr>
          <w:lang w:eastAsia="zh-CN"/>
        </w:rPr>
        <w:t>季型。</w:t>
      </w:r>
    </w:p>
    <w:p w:rsidR="006253DD" w:rsidRDefault="006253DD" w:rsidP="006253DD">
      <w:pPr>
        <w:rPr>
          <w:lang w:eastAsia="zh-CN"/>
        </w:rPr>
      </w:pPr>
    </w:p>
    <w:p w:rsidR="006253DD" w:rsidRDefault="006253DD" w:rsidP="006253DD">
      <w:pPr>
        <w:rPr>
          <w:lang w:eastAsia="zh-CN"/>
        </w:rPr>
      </w:pPr>
    </w:p>
    <w:p w:rsidR="006253DD" w:rsidRDefault="006253DD" w:rsidP="006253DD">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rsidR="006253DD" w:rsidRDefault="006253DD" w:rsidP="006253DD">
      <w:pPr>
        <w:rPr>
          <w:lang w:eastAsia="zh-CN"/>
        </w:rPr>
      </w:pPr>
    </w:p>
    <w:p w:rsidR="006253DD" w:rsidRDefault="006253DD" w:rsidP="006253DD">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rsidR="00F8598C" w:rsidRDefault="00F8598C" w:rsidP="00F8598C">
      <w:pPr>
        <w:rPr>
          <w:lang w:eastAsia="zh-CN"/>
        </w:rPr>
      </w:pPr>
    </w:p>
    <w:p w:rsidR="006253DD" w:rsidRDefault="006253DD" w:rsidP="00F8598C">
      <w:pPr>
        <w:rPr>
          <w:lang w:eastAsia="zh-CN"/>
        </w:rPr>
      </w:pPr>
      <w:r>
        <w:rPr>
          <w:lang w:eastAsia="zh-CN"/>
        </w:rPr>
        <w:t>f2:</w:t>
      </w:r>
      <w:r w:rsidRPr="00626FC9">
        <w:t xml:space="preserve"> </w:t>
      </w:r>
      <w:r w:rsidR="00F8598C">
        <w:rPr>
          <w:lang w:eastAsia="zh-CN"/>
        </w:rPr>
        <w:t>[0.1725661390614276,</w:t>
      </w:r>
      <w:r w:rsidR="00F8598C" w:rsidRPr="00F8598C">
        <w:rPr>
          <w:lang w:eastAsia="zh-CN"/>
        </w:rPr>
        <w:t>0.9365534520252862, 0, 0.004264323782981139]</w:t>
      </w:r>
      <w:r>
        <w:rPr>
          <w:lang w:eastAsia="zh-CN"/>
        </w:rPr>
        <w:t>-</w:t>
      </w:r>
      <w:r w:rsidR="00F8598C">
        <w:rPr>
          <w:rFonts w:hint="eastAsia"/>
          <w:lang w:eastAsia="zh-CN"/>
        </w:rPr>
        <w:t>夏</w:t>
      </w:r>
      <w:r>
        <w:rPr>
          <w:rFonts w:hint="eastAsia"/>
          <w:lang w:eastAsia="zh-CN"/>
        </w:rPr>
        <w:t>季型</w:t>
      </w:r>
    </w:p>
    <w:p w:rsidR="006253DD" w:rsidRDefault="006253DD" w:rsidP="006253DD">
      <w:pPr>
        <w:jc w:val="center"/>
        <w:rPr>
          <w:lang w:eastAsia="zh-CN"/>
        </w:rPr>
      </w:pPr>
      <w:r>
        <w:rPr>
          <w:rFonts w:hint="eastAsia"/>
          <w:lang w:eastAsia="zh-CN"/>
        </w:rPr>
        <w:t>f3:</w:t>
      </w:r>
      <w:r w:rsidRPr="00626FC9">
        <w:t xml:space="preserve"> </w:t>
      </w:r>
      <w:r w:rsidR="004F2818" w:rsidRPr="004F2818">
        <w:rPr>
          <w:lang w:eastAsia="zh-CN"/>
        </w:rPr>
        <w:t>[0.9956318318102304, 0.11348775927648347, 0, 0]</w:t>
      </w:r>
      <w:r w:rsidR="004F2818">
        <w:rPr>
          <w:lang w:eastAsia="zh-CN"/>
        </w:rPr>
        <w:t>-</w:t>
      </w:r>
      <w:r w:rsidR="004F2818">
        <w:rPr>
          <w:rFonts w:hint="eastAsia"/>
          <w:lang w:eastAsia="zh-CN"/>
        </w:rPr>
        <w:t>春</w:t>
      </w:r>
      <w:r>
        <w:rPr>
          <w:rFonts w:hint="eastAsia"/>
          <w:lang w:eastAsia="zh-CN"/>
        </w:rPr>
        <w:t>季型</w:t>
      </w:r>
    </w:p>
    <w:p w:rsidR="006253DD" w:rsidRDefault="006253DD" w:rsidP="006253DD">
      <w:pPr>
        <w:jc w:val="center"/>
        <w:rPr>
          <w:lang w:eastAsia="zh-CN"/>
        </w:rPr>
      </w:pPr>
      <w:r>
        <w:rPr>
          <w:rFonts w:hint="eastAsia"/>
          <w:lang w:eastAsia="zh-CN"/>
        </w:rPr>
        <w:t>f4:</w:t>
      </w:r>
      <w:r w:rsidRPr="00626FC9">
        <w:t xml:space="preserve"> </w:t>
      </w:r>
      <w:r w:rsidR="00F8598C" w:rsidRPr="00F8598C">
        <w:rPr>
          <w:lang w:eastAsia="zh-CN"/>
        </w:rPr>
        <w:t>[0, 0, 0.6278843749669841, 0]</w:t>
      </w:r>
      <w:r>
        <w:rPr>
          <w:lang w:eastAsia="zh-CN"/>
        </w:rPr>
        <w:t>-</w:t>
      </w:r>
      <w:r w:rsidR="00F8598C">
        <w:rPr>
          <w:rFonts w:hint="eastAsia"/>
          <w:lang w:eastAsia="zh-CN"/>
        </w:rPr>
        <w:t>秋</w:t>
      </w:r>
      <w:r>
        <w:rPr>
          <w:rFonts w:hint="eastAsia"/>
          <w:lang w:eastAsia="zh-CN"/>
        </w:rPr>
        <w:t>季型</w:t>
      </w:r>
    </w:p>
    <w:p w:rsidR="006253DD" w:rsidRDefault="006253DD" w:rsidP="006253DD">
      <w:pPr>
        <w:jc w:val="center"/>
        <w:rPr>
          <w:lang w:eastAsia="zh-CN"/>
        </w:rPr>
      </w:pPr>
    </w:p>
    <w:p w:rsidR="006253DD" w:rsidRDefault="006253DD" w:rsidP="006253DD">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sidR="00F8598C">
        <w:rPr>
          <w:lang w:eastAsia="zh-CN"/>
        </w:rPr>
        <w:t>属于</w:t>
      </w:r>
      <w:r w:rsidR="00F8598C">
        <w:rPr>
          <w:rFonts w:hint="eastAsia"/>
          <w:lang w:eastAsia="zh-CN"/>
        </w:rPr>
        <w:t>冬</w:t>
      </w:r>
      <w:r>
        <w:rPr>
          <w:lang w:eastAsia="zh-CN"/>
        </w:rPr>
        <w:t>季型、</w:t>
      </w:r>
      <w:r w:rsidR="00F8598C">
        <w:rPr>
          <w:rFonts w:hint="eastAsia"/>
          <w:lang w:eastAsia="zh-CN"/>
        </w:rPr>
        <w:t>夏</w:t>
      </w:r>
      <w:r>
        <w:rPr>
          <w:rFonts w:hint="eastAsia"/>
          <w:lang w:eastAsia="zh-CN"/>
        </w:rPr>
        <w:t>季</w:t>
      </w:r>
      <w:r>
        <w:rPr>
          <w:lang w:eastAsia="zh-CN"/>
        </w:rPr>
        <w:t>型、</w:t>
      </w:r>
      <w:r w:rsidR="00F8598C">
        <w:rPr>
          <w:rFonts w:hint="eastAsia"/>
          <w:lang w:eastAsia="zh-CN"/>
        </w:rPr>
        <w:t>春</w:t>
      </w:r>
      <w:r>
        <w:rPr>
          <w:rFonts w:hint="eastAsia"/>
          <w:lang w:eastAsia="zh-CN"/>
        </w:rPr>
        <w:t>季型</w:t>
      </w:r>
      <w:r>
        <w:rPr>
          <w:lang w:eastAsia="zh-CN"/>
        </w:rPr>
        <w:t>、</w:t>
      </w:r>
      <w:r w:rsidR="00F8598C">
        <w:rPr>
          <w:rFonts w:hint="eastAsia"/>
          <w:lang w:eastAsia="zh-CN"/>
        </w:rPr>
        <w:t>秋</w:t>
      </w:r>
      <w:r>
        <w:rPr>
          <w:rFonts w:hint="eastAsia"/>
          <w:lang w:eastAsia="zh-CN"/>
        </w:rPr>
        <w:t>季</w:t>
      </w:r>
      <w:r>
        <w:rPr>
          <w:lang w:eastAsia="zh-CN"/>
        </w:rPr>
        <w:t>型，</w:t>
      </w:r>
      <w:r>
        <w:rPr>
          <w:rFonts w:hint="eastAsia"/>
          <w:lang w:eastAsia="zh-CN"/>
        </w:rPr>
        <w:t>这与</w:t>
      </w:r>
      <w:r>
        <w:rPr>
          <w:lang w:eastAsia="zh-CN"/>
        </w:rPr>
        <w:t>图</w:t>
      </w:r>
      <w:r w:rsidR="00104FB6">
        <w:rPr>
          <w:lang w:eastAsia="zh-CN"/>
        </w:rPr>
        <w:t>4.6</w:t>
      </w:r>
      <w:r>
        <w:rPr>
          <w:rFonts w:hint="eastAsia"/>
          <w:lang w:eastAsia="zh-CN"/>
        </w:rPr>
        <w:t>所示</w:t>
      </w:r>
      <w:r>
        <w:rPr>
          <w:lang w:eastAsia="zh-CN"/>
        </w:rPr>
        <w:t>的人为判断结果</w:t>
      </w:r>
      <w:r>
        <w:rPr>
          <w:rFonts w:hint="eastAsia"/>
          <w:lang w:eastAsia="zh-CN"/>
        </w:rPr>
        <w:t>吻合</w:t>
      </w:r>
      <w:r>
        <w:rPr>
          <w:lang w:eastAsia="zh-CN"/>
        </w:rPr>
        <w:t>。</w:t>
      </w:r>
    </w:p>
    <w:p w:rsidR="006253DD" w:rsidRDefault="006253DD" w:rsidP="00856EE3">
      <w:pPr>
        <w:rPr>
          <w:lang w:eastAsia="zh-CN"/>
        </w:rPr>
      </w:pPr>
    </w:p>
    <w:p w:rsidR="006253DD" w:rsidRDefault="006253DD" w:rsidP="00856EE3">
      <w:pPr>
        <w:rPr>
          <w:lang w:eastAsia="zh-CN"/>
        </w:rPr>
      </w:pPr>
    </w:p>
    <w:p w:rsidR="006253DD" w:rsidRDefault="006253DD" w:rsidP="00856EE3">
      <w:pPr>
        <w:rPr>
          <w:lang w:eastAsia="zh-CN"/>
        </w:rPr>
      </w:pPr>
    </w:p>
    <w:p w:rsidR="006253DD" w:rsidRDefault="006253DD" w:rsidP="00856EE3">
      <w:pPr>
        <w:rPr>
          <w:lang w:eastAsia="zh-CN"/>
        </w:rPr>
      </w:pPr>
    </w:p>
    <w:p w:rsidR="006253DD" w:rsidRDefault="006253DD" w:rsidP="00856EE3">
      <w:pPr>
        <w:rPr>
          <w:lang w:eastAsia="zh-CN"/>
        </w:rPr>
      </w:pPr>
    </w:p>
    <w:p w:rsidR="006253DD" w:rsidRDefault="006253DD" w:rsidP="00856EE3">
      <w:pPr>
        <w:rPr>
          <w:lang w:eastAsia="zh-CN"/>
        </w:rPr>
      </w:pPr>
    </w:p>
    <w:p w:rsidR="006253DD" w:rsidRDefault="006253DD" w:rsidP="00856EE3">
      <w:pPr>
        <w:rPr>
          <w:lang w:eastAsia="zh-CN"/>
        </w:rPr>
      </w:pPr>
    </w:p>
    <w:p w:rsidR="006253DD" w:rsidRDefault="006253DD" w:rsidP="00856EE3">
      <w:pPr>
        <w:rPr>
          <w:lang w:eastAsia="zh-CN"/>
        </w:rPr>
      </w:pPr>
    </w:p>
    <w:p w:rsidR="000C64D9" w:rsidRPr="003E19BB" w:rsidRDefault="00856EE3" w:rsidP="003E19BB">
      <w:pPr>
        <w:pStyle w:val="2"/>
        <w:rPr>
          <w:lang w:eastAsia="zh-CN"/>
        </w:rPr>
      </w:pPr>
      <w:r w:rsidRPr="003E19BB">
        <w:rPr>
          <w:rFonts w:hint="eastAsia"/>
          <w:lang w:eastAsia="zh-CN"/>
        </w:rPr>
        <w:t xml:space="preserve">4.3 </w:t>
      </w:r>
      <w:r w:rsidRPr="003E19BB">
        <w:rPr>
          <w:lang w:eastAsia="zh-CN"/>
        </w:rPr>
        <w:t>眉毛区域</w:t>
      </w:r>
    </w:p>
    <w:p w:rsidR="00393564" w:rsidRPr="000C64D9" w:rsidRDefault="00393564" w:rsidP="00393564">
      <w:pPr>
        <w:rPr>
          <w:b/>
          <w:i/>
          <w:sz w:val="32"/>
          <w:lang w:eastAsia="zh-CN"/>
        </w:rPr>
      </w:pPr>
      <w:r>
        <w:rPr>
          <w:rFonts w:hint="eastAsia"/>
          <w:lang w:eastAsia="zh-CN"/>
        </w:rPr>
        <w:tab/>
      </w:r>
    </w:p>
    <w:p w:rsidR="000C64D9" w:rsidRDefault="000C64D9" w:rsidP="00393564">
      <w:pPr>
        <w:ind w:firstLine="720"/>
        <w:rPr>
          <w:lang w:eastAsia="zh-CN"/>
        </w:rPr>
      </w:pPr>
      <w:r>
        <w:rPr>
          <w:lang w:eastAsia="zh-CN"/>
        </w:rPr>
        <w:t>一般情况下，</w:t>
      </w:r>
      <w:r>
        <w:rPr>
          <w:rFonts w:hint="eastAsia"/>
          <w:lang w:eastAsia="zh-CN"/>
        </w:rPr>
        <w:t>人类眉毛</w:t>
      </w:r>
      <w:r>
        <w:rPr>
          <w:lang w:eastAsia="zh-CN"/>
        </w:rPr>
        <w:t>的颜色与发色一致</w:t>
      </w:r>
      <w:r w:rsidR="00856CD2">
        <w:rPr>
          <w:lang w:eastAsia="zh-CN"/>
        </w:rPr>
        <w:t>，</w:t>
      </w:r>
      <w:r w:rsidR="00856CD2">
        <w:rPr>
          <w:rFonts w:hint="eastAsia"/>
          <w:lang w:eastAsia="zh-CN"/>
        </w:rPr>
        <w:t>作为</w:t>
      </w:r>
      <w:r w:rsidR="00856CD2">
        <w:rPr>
          <w:lang w:eastAsia="zh-CN"/>
        </w:rPr>
        <w:t>面部唯一的毛发区域，</w:t>
      </w:r>
      <w:r w:rsidR="00856CD2">
        <w:rPr>
          <w:rFonts w:hint="eastAsia"/>
          <w:lang w:eastAsia="zh-CN"/>
        </w:rPr>
        <w:t>金黄色</w:t>
      </w:r>
      <w:r w:rsidR="00856CD2">
        <w:rPr>
          <w:lang w:eastAsia="zh-CN"/>
        </w:rPr>
        <w:t>、</w:t>
      </w:r>
      <w:r w:rsidR="00856CD2">
        <w:rPr>
          <w:rFonts w:hint="eastAsia"/>
          <w:lang w:eastAsia="zh-CN"/>
        </w:rPr>
        <w:t>浅色</w:t>
      </w:r>
      <w:r w:rsidR="00856CD2">
        <w:rPr>
          <w:lang w:eastAsia="zh-CN"/>
        </w:rPr>
        <w:t>的眉色自然给人以温暖、</w:t>
      </w:r>
      <w:r w:rsidR="00856CD2">
        <w:rPr>
          <w:rFonts w:hint="eastAsia"/>
          <w:lang w:eastAsia="zh-CN"/>
        </w:rPr>
        <w:t>柔和</w:t>
      </w:r>
      <w:r w:rsidR="00856CD2">
        <w:rPr>
          <w:lang w:eastAsia="zh-CN"/>
        </w:rPr>
        <w:t>的感觉；</w:t>
      </w:r>
      <w:r w:rsidR="00856CD2">
        <w:rPr>
          <w:rFonts w:hint="eastAsia"/>
          <w:lang w:eastAsia="zh-CN"/>
        </w:rPr>
        <w:t>而</w:t>
      </w:r>
      <w:r w:rsidR="00856CD2">
        <w:rPr>
          <w:lang w:eastAsia="zh-CN"/>
        </w:rPr>
        <w:t>乌黑、</w:t>
      </w:r>
      <w:r w:rsidR="00856CD2">
        <w:rPr>
          <w:rFonts w:hint="eastAsia"/>
          <w:lang w:eastAsia="zh-CN"/>
        </w:rPr>
        <w:t>深棕</w:t>
      </w:r>
      <w:r w:rsidR="00856CD2">
        <w:rPr>
          <w:lang w:eastAsia="zh-CN"/>
        </w:rPr>
        <w:t>的</w:t>
      </w:r>
      <w:r w:rsidR="00856CD2">
        <w:rPr>
          <w:rFonts w:hint="eastAsia"/>
          <w:lang w:eastAsia="zh-CN"/>
        </w:rPr>
        <w:t>眉色</w:t>
      </w:r>
      <w:r w:rsidR="00856CD2">
        <w:rPr>
          <w:lang w:eastAsia="zh-CN"/>
        </w:rPr>
        <w:t>给人以冷冽冬季的感觉，</w:t>
      </w:r>
      <w:r w:rsidR="00856CD2">
        <w:rPr>
          <w:rFonts w:hint="eastAsia"/>
          <w:lang w:eastAsia="zh-CN"/>
        </w:rPr>
        <w:t>因此</w:t>
      </w:r>
      <w:r w:rsidR="00856CD2">
        <w:rPr>
          <w:lang w:eastAsia="zh-CN"/>
        </w:rPr>
        <w:t>，</w:t>
      </w:r>
      <w:r w:rsidR="00856CD2">
        <w:rPr>
          <w:rFonts w:hint="eastAsia"/>
          <w:lang w:eastAsia="zh-CN"/>
        </w:rPr>
        <w:t>眉毛</w:t>
      </w:r>
      <w:r w:rsidR="00856CD2">
        <w:rPr>
          <w:lang w:eastAsia="zh-CN"/>
        </w:rPr>
        <w:t>的颜色也是</w:t>
      </w:r>
      <w:r w:rsidR="00856CD2">
        <w:rPr>
          <w:rFonts w:hint="eastAsia"/>
          <w:lang w:eastAsia="zh-CN"/>
        </w:rPr>
        <w:t>评价</w:t>
      </w:r>
      <w:r w:rsidR="00856CD2">
        <w:rPr>
          <w:lang w:eastAsia="zh-CN"/>
        </w:rPr>
        <w:t>人物季节类型的重要指标。</w:t>
      </w:r>
    </w:p>
    <w:p w:rsidR="00856CD2" w:rsidRDefault="00856CD2" w:rsidP="00393564">
      <w:pPr>
        <w:ind w:firstLine="720"/>
        <w:rPr>
          <w:lang w:eastAsia="zh-CN"/>
        </w:rPr>
      </w:pPr>
    </w:p>
    <w:p w:rsidR="00393564" w:rsidRDefault="00393564" w:rsidP="00393564">
      <w:pPr>
        <w:ind w:firstLine="720"/>
        <w:rPr>
          <w:lang w:eastAsia="zh-CN"/>
        </w:rPr>
      </w:pPr>
      <w:r>
        <w:rPr>
          <w:lang w:eastAsia="zh-CN"/>
        </w:rPr>
        <w:lastRenderedPageBreak/>
        <w:t>根据</w:t>
      </w:r>
      <w:r>
        <w:rPr>
          <w:lang w:eastAsia="zh-CN"/>
        </w:rPr>
        <w:t>3.2.2</w:t>
      </w:r>
      <w:r>
        <w:rPr>
          <w:rFonts w:hint="eastAsia"/>
          <w:lang w:eastAsia="zh-CN"/>
        </w:rPr>
        <w:t>小结</w:t>
      </w:r>
      <w:r>
        <w:rPr>
          <w:lang w:eastAsia="zh-CN"/>
        </w:rPr>
        <w:t>，</w:t>
      </w:r>
      <w:r w:rsidR="00856CD2">
        <w:rPr>
          <w:lang w:eastAsia="zh-CN"/>
        </w:rPr>
        <w:t>春季型人的眉毛颜色是黄色、浅棕色；柔和的灰黑色被认为是夏季型人的眉色特征；面貌特征为高贵浓郁</w:t>
      </w:r>
      <w:r w:rsidR="00856CD2">
        <w:rPr>
          <w:rFonts w:hint="eastAsia"/>
          <w:lang w:eastAsia="zh-CN"/>
        </w:rPr>
        <w:t>型</w:t>
      </w:r>
      <w:r w:rsidR="00856CD2">
        <w:rPr>
          <w:lang w:eastAsia="zh-CN"/>
        </w:rPr>
        <w:t>的</w:t>
      </w:r>
      <w:r w:rsidR="00856CD2">
        <w:rPr>
          <w:rFonts w:hint="eastAsia"/>
          <w:lang w:eastAsia="zh-CN"/>
        </w:rPr>
        <w:t>秋季型人</w:t>
      </w:r>
      <w:r w:rsidR="00856CD2">
        <w:rPr>
          <w:lang w:eastAsia="zh-CN"/>
        </w:rPr>
        <w:t>眉色以褐色、棕色、巧克力色为主；</w:t>
      </w:r>
      <w:r w:rsidR="00856CD2">
        <w:rPr>
          <w:rFonts w:hint="eastAsia"/>
          <w:lang w:eastAsia="zh-CN"/>
        </w:rPr>
        <w:t>而</w:t>
      </w:r>
      <w:r w:rsidR="00856CD2">
        <w:rPr>
          <w:lang w:eastAsia="zh-CN"/>
        </w:rPr>
        <w:t>冬季型人的眉色乌黑发亮，</w:t>
      </w:r>
      <w:r w:rsidR="00856CD2">
        <w:rPr>
          <w:rFonts w:hint="eastAsia"/>
          <w:lang w:eastAsia="zh-CN"/>
        </w:rPr>
        <w:t>多为</w:t>
      </w:r>
      <w:r w:rsidR="00856CD2">
        <w:rPr>
          <w:lang w:eastAsia="zh-CN"/>
        </w:rPr>
        <w:t>黑褐色。</w:t>
      </w:r>
      <w:r>
        <w:rPr>
          <w:rFonts w:hint="eastAsia"/>
          <w:lang w:eastAsia="zh-CN"/>
        </w:rPr>
        <w:t>因此</w:t>
      </w:r>
      <w:r>
        <w:rPr>
          <w:lang w:eastAsia="zh-CN"/>
        </w:rPr>
        <w:t>我们</w:t>
      </w:r>
      <w:r>
        <w:rPr>
          <w:rFonts w:hint="eastAsia"/>
          <w:lang w:eastAsia="zh-CN"/>
        </w:rPr>
        <w:t>为</w:t>
      </w:r>
      <w:r w:rsidR="00856CD2">
        <w:rPr>
          <w:rFonts w:hint="eastAsia"/>
          <w:lang w:eastAsia="zh-CN"/>
        </w:rPr>
        <w:t>眉毛</w:t>
      </w:r>
      <w:r>
        <w:rPr>
          <w:lang w:eastAsia="zh-CN"/>
        </w:rPr>
        <w:t>区域选取的</w:t>
      </w:r>
      <w:r>
        <w:rPr>
          <w:rFonts w:hint="eastAsia"/>
          <w:lang w:eastAsia="zh-CN"/>
        </w:rPr>
        <w:t>四种</w:t>
      </w:r>
      <w:r>
        <w:rPr>
          <w:lang w:eastAsia="zh-CN"/>
        </w:rPr>
        <w:t>季节类型的样例如图</w:t>
      </w:r>
      <w:r w:rsidR="00856CD2">
        <w:rPr>
          <w:lang w:eastAsia="zh-CN"/>
        </w:rPr>
        <w:t>4.9</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856CD2">
        <w:rPr>
          <w:rFonts w:hint="eastAsia"/>
          <w:lang w:eastAsia="zh-CN"/>
        </w:rPr>
        <w:t>截取眉毛</w:t>
      </w:r>
      <w:r w:rsidR="00856CD2">
        <w:rPr>
          <w:lang w:eastAsia="zh-CN"/>
        </w:rPr>
        <w:t>部分</w:t>
      </w:r>
      <w:r>
        <w:rPr>
          <w:lang w:eastAsia="zh-CN"/>
        </w:rPr>
        <w:t>色彩集中的区域，以减少其他颜色对主要</w:t>
      </w:r>
      <w:r w:rsidR="00856CD2">
        <w:rPr>
          <w:rFonts w:hint="eastAsia"/>
          <w:lang w:eastAsia="zh-CN"/>
        </w:rPr>
        <w:t>眉色</w:t>
      </w:r>
      <w:r>
        <w:rPr>
          <w:lang w:eastAsia="zh-CN"/>
        </w:rPr>
        <w:t>的干扰，</w:t>
      </w:r>
      <w:r>
        <w:rPr>
          <w:rFonts w:hint="eastAsia"/>
          <w:lang w:eastAsia="zh-CN"/>
        </w:rPr>
        <w:t>切片</w:t>
      </w:r>
      <w:r>
        <w:rPr>
          <w:lang w:eastAsia="zh-CN"/>
        </w:rPr>
        <w:t>后的样例如图</w:t>
      </w:r>
      <w:r w:rsidR="00856CD2">
        <w:rPr>
          <w:lang w:eastAsia="zh-CN"/>
        </w:rPr>
        <w:t>4.9</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rsidR="00393564" w:rsidRDefault="0040556D" w:rsidP="00393564">
      <w:pPr>
        <w:jc w:val="center"/>
        <w:rPr>
          <w:lang w:eastAsia="zh-CN"/>
        </w:rPr>
      </w:pPr>
      <w:r>
        <w:rPr>
          <w:noProof/>
          <w:lang w:eastAsia="zh-CN"/>
        </w:rPr>
        <w:drawing>
          <wp:inline distT="0" distB="0" distL="0" distR="0">
            <wp:extent cx="3388995" cy="2167753"/>
            <wp:effectExtent l="0" t="0" r="0" b="0"/>
            <wp:docPr id="36" name="Picture 36" descr="photo%20for%20article/We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22163" cy="2188969"/>
                    </a:xfrm>
                    <a:prstGeom prst="rect">
                      <a:avLst/>
                    </a:prstGeom>
                    <a:noFill/>
                    <a:ln>
                      <a:noFill/>
                    </a:ln>
                  </pic:spPr>
                </pic:pic>
              </a:graphicData>
            </a:graphic>
          </wp:inline>
        </w:drawing>
      </w:r>
    </w:p>
    <w:p w:rsidR="00393564" w:rsidRDefault="00393564" w:rsidP="00393564">
      <w:pPr>
        <w:jc w:val="center"/>
        <w:rPr>
          <w:lang w:eastAsia="zh-CN"/>
        </w:rPr>
      </w:pPr>
      <w:r>
        <w:rPr>
          <w:rFonts w:hint="eastAsia"/>
          <w:lang w:eastAsia="zh-CN"/>
        </w:rPr>
        <w:t>图</w:t>
      </w:r>
      <w:r w:rsidR="00856CD2">
        <w:rPr>
          <w:lang w:eastAsia="zh-CN"/>
        </w:rPr>
        <w:t>4.9</w:t>
      </w:r>
      <w:r>
        <w:rPr>
          <w:lang w:eastAsia="zh-CN"/>
        </w:rPr>
        <w:t xml:space="preserve"> </w:t>
      </w:r>
      <w:r>
        <w:rPr>
          <w:rFonts w:hint="eastAsia"/>
          <w:lang w:eastAsia="zh-CN"/>
        </w:rPr>
        <w:t>四季</w:t>
      </w:r>
      <w:r w:rsidR="0040556D">
        <w:rPr>
          <w:rFonts w:hint="eastAsia"/>
          <w:lang w:eastAsia="zh-CN"/>
        </w:rPr>
        <w:t>眉</w:t>
      </w:r>
      <w:r>
        <w:rPr>
          <w:rFonts w:hint="eastAsia"/>
          <w:lang w:eastAsia="zh-CN"/>
        </w:rPr>
        <w:t>色</w:t>
      </w:r>
      <w:r>
        <w:rPr>
          <w:lang w:eastAsia="zh-CN"/>
        </w:rPr>
        <w:t>样例</w:t>
      </w:r>
      <w:r>
        <w:rPr>
          <w:rFonts w:hint="eastAsia"/>
          <w:lang w:eastAsia="zh-CN"/>
        </w:rPr>
        <w:t>取样</w:t>
      </w:r>
      <w:r>
        <w:rPr>
          <w:lang w:eastAsia="zh-CN"/>
        </w:rPr>
        <w:t>示意图</w:t>
      </w:r>
    </w:p>
    <w:p w:rsidR="00393564" w:rsidRDefault="00393564" w:rsidP="00393564">
      <w:pPr>
        <w:ind w:firstLine="720"/>
        <w:rPr>
          <w:lang w:eastAsia="zh-CN"/>
        </w:rPr>
      </w:pPr>
    </w:p>
    <w:p w:rsidR="00393564" w:rsidRDefault="00393564" w:rsidP="00393564">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1763BD">
        <w:rPr>
          <w:lang w:eastAsia="zh-CN"/>
        </w:rPr>
        <w:t>4.10</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1763BD">
        <w:rPr>
          <w:rFonts w:hint="eastAsia"/>
          <w:lang w:eastAsia="zh-CN"/>
        </w:rPr>
        <w:t>眉毛</w:t>
      </w:r>
      <w:r>
        <w:rPr>
          <w:lang w:eastAsia="zh-CN"/>
        </w:rPr>
        <w:t>色彩特征。</w:t>
      </w:r>
    </w:p>
    <w:p w:rsidR="00393564" w:rsidRDefault="00393564" w:rsidP="00393564">
      <w:pPr>
        <w:ind w:firstLine="720"/>
        <w:rPr>
          <w:lang w:eastAsia="zh-CN"/>
        </w:rPr>
      </w:pPr>
      <w:r>
        <w:rPr>
          <w:lang w:eastAsia="zh-CN"/>
        </w:rPr>
        <w:t>接下来，如图</w:t>
      </w:r>
      <w:r w:rsidR="001763BD">
        <w:rPr>
          <w:lang w:eastAsia="zh-CN"/>
        </w:rPr>
        <w:t>4.11</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1763BD" w:rsidRPr="001763BD">
        <w:rPr>
          <w:lang w:eastAsia="zh-CN"/>
        </w:rPr>
        <w:t>right_eyebrow_upper_left_quarter</w:t>
      </w:r>
      <w:r>
        <w:rPr>
          <w:lang w:eastAsia="zh-CN"/>
        </w:rPr>
        <w:t>”</w:t>
      </w:r>
      <w:r>
        <w:rPr>
          <w:rFonts w:hint="eastAsia"/>
          <w:lang w:eastAsia="zh-CN"/>
        </w:rPr>
        <w:t>与</w:t>
      </w:r>
      <w:r>
        <w:rPr>
          <w:lang w:eastAsia="zh-CN"/>
        </w:rPr>
        <w:t>“</w:t>
      </w:r>
      <w:r w:rsidR="001763BD" w:rsidRPr="001763BD">
        <w:rPr>
          <w:lang w:eastAsia="zh-CN"/>
        </w:rPr>
        <w:t>right_eyebrow_lower_middle</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1763BD">
        <w:rPr>
          <w:lang w:eastAsia="zh-CN"/>
        </w:rPr>
        <w:t>4.10</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1763BD">
        <w:rPr>
          <w:lang w:eastAsia="zh-CN"/>
        </w:rPr>
        <w:t>4.10</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r w:rsidR="001763BD">
        <w:rPr>
          <w:lang w:eastAsia="zh-CN"/>
        </w:rPr>
        <w:t>。</w:t>
      </w:r>
    </w:p>
    <w:p w:rsidR="00393564" w:rsidRDefault="0004158B" w:rsidP="00393564">
      <w:pPr>
        <w:jc w:val="center"/>
        <w:rPr>
          <w:lang w:eastAsia="zh-CN"/>
        </w:rPr>
      </w:pPr>
      <w:r>
        <w:rPr>
          <w:noProof/>
          <w:lang w:eastAsia="zh-CN"/>
        </w:rPr>
        <w:drawing>
          <wp:inline distT="0" distB="0" distL="0" distR="0">
            <wp:extent cx="2672080" cy="3042920"/>
            <wp:effectExtent l="0" t="0" r="0" b="5080"/>
            <wp:docPr id="37" name="Picture 37" descr="../Desktop/Wechat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5.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79556" cy="3051434"/>
                    </a:xfrm>
                    <a:prstGeom prst="rect">
                      <a:avLst/>
                    </a:prstGeom>
                    <a:noFill/>
                    <a:ln>
                      <a:noFill/>
                    </a:ln>
                  </pic:spPr>
                </pic:pic>
              </a:graphicData>
            </a:graphic>
          </wp:inline>
        </w:drawing>
      </w:r>
    </w:p>
    <w:p w:rsidR="00393564" w:rsidRDefault="00393564" w:rsidP="00393564">
      <w:pPr>
        <w:jc w:val="center"/>
        <w:rPr>
          <w:lang w:eastAsia="zh-CN"/>
        </w:rPr>
      </w:pPr>
      <w:r>
        <w:rPr>
          <w:rFonts w:hint="eastAsia"/>
          <w:lang w:eastAsia="zh-CN"/>
        </w:rPr>
        <w:t>图</w:t>
      </w:r>
      <w:r w:rsidR="00F87ABA">
        <w:rPr>
          <w:lang w:eastAsia="zh-CN"/>
        </w:rPr>
        <w:t>4.10</w:t>
      </w:r>
      <w:r>
        <w:rPr>
          <w:lang w:eastAsia="zh-CN"/>
        </w:rPr>
        <w:t xml:space="preserve"> </w:t>
      </w:r>
      <w:r w:rsidR="00F87ABA">
        <w:rPr>
          <w:rFonts w:hint="eastAsia"/>
          <w:lang w:eastAsia="zh-CN"/>
        </w:rPr>
        <w:t>眉</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rsidR="00393564" w:rsidRDefault="00393564" w:rsidP="00393564">
      <w:pPr>
        <w:rPr>
          <w:lang w:eastAsia="zh-CN"/>
        </w:rPr>
      </w:pPr>
    </w:p>
    <w:p w:rsidR="00393564" w:rsidRDefault="00A73FE3" w:rsidP="00393564">
      <w:pPr>
        <w:jc w:val="center"/>
        <w:rPr>
          <w:lang w:eastAsia="zh-CN"/>
        </w:rPr>
      </w:pPr>
      <w:r>
        <w:rPr>
          <w:noProof/>
          <w:lang w:eastAsia="zh-CN"/>
        </w:rPr>
        <w:lastRenderedPageBreak/>
        <w:drawing>
          <wp:inline distT="0" distB="0" distL="0" distR="0">
            <wp:extent cx="2163699" cy="2819005"/>
            <wp:effectExtent l="0" t="0" r="0" b="635"/>
            <wp:docPr id="38" name="Picture 38" descr="../Desktop/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We.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89587" cy="2852734"/>
                    </a:xfrm>
                    <a:prstGeom prst="rect">
                      <a:avLst/>
                    </a:prstGeom>
                    <a:noFill/>
                    <a:ln>
                      <a:noFill/>
                    </a:ln>
                  </pic:spPr>
                </pic:pic>
              </a:graphicData>
            </a:graphic>
          </wp:inline>
        </w:drawing>
      </w:r>
    </w:p>
    <w:p w:rsidR="00393564" w:rsidRDefault="00393564" w:rsidP="00393564">
      <w:pPr>
        <w:rPr>
          <w:lang w:eastAsia="zh-CN"/>
        </w:rPr>
      </w:pPr>
    </w:p>
    <w:p w:rsidR="00393564" w:rsidRDefault="00393564" w:rsidP="00393564">
      <w:pPr>
        <w:rPr>
          <w:lang w:eastAsia="zh-CN"/>
        </w:rPr>
      </w:pPr>
    </w:p>
    <w:p w:rsidR="00393564" w:rsidRDefault="00393564" w:rsidP="00393564">
      <w:pPr>
        <w:jc w:val="center"/>
        <w:rPr>
          <w:lang w:eastAsia="zh-CN"/>
        </w:rPr>
      </w:pPr>
      <w:commentRangeStart w:id="77"/>
      <w:r>
        <w:rPr>
          <w:rFonts w:hint="eastAsia"/>
          <w:lang w:eastAsia="zh-CN"/>
        </w:rPr>
        <w:t>图</w:t>
      </w:r>
      <w:r w:rsidR="00F87ABA">
        <w:rPr>
          <w:lang w:eastAsia="zh-CN"/>
        </w:rPr>
        <w:t>4.11</w:t>
      </w:r>
      <w:r>
        <w:rPr>
          <w:lang w:eastAsia="zh-CN"/>
        </w:rPr>
        <w:t xml:space="preserve"> </w:t>
      </w:r>
      <w:r w:rsidR="00F87ABA">
        <w:rPr>
          <w:rFonts w:hint="eastAsia"/>
          <w:lang w:eastAsia="zh-CN"/>
        </w:rPr>
        <w:t>眉毛</w:t>
      </w:r>
      <w:r w:rsidR="00F87ABA">
        <w:rPr>
          <w:lang w:eastAsia="zh-CN"/>
        </w:rPr>
        <w:t>区域</w:t>
      </w:r>
      <w:r>
        <w:rPr>
          <w:lang w:eastAsia="zh-CN"/>
        </w:rPr>
        <w:t>关键区域切割示意图</w:t>
      </w:r>
      <w:commentRangeEnd w:id="77"/>
      <w:r w:rsidR="00411026">
        <w:rPr>
          <w:rStyle w:val="ad"/>
          <w:rFonts w:ascii="宋体" w:hAnsi="宋体" w:cstheme="minorBidi"/>
        </w:rPr>
        <w:commentReference w:id="77"/>
      </w:r>
    </w:p>
    <w:p w:rsidR="00393564" w:rsidRDefault="00393564" w:rsidP="00393564">
      <w:pPr>
        <w:ind w:firstLine="720"/>
        <w:rPr>
          <w:lang w:eastAsia="zh-CN"/>
        </w:rPr>
      </w:pPr>
    </w:p>
    <w:p w:rsidR="00393564" w:rsidRDefault="00393564" w:rsidP="00393564">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rsidR="00393564" w:rsidRDefault="00393564" w:rsidP="00393564">
      <w:pPr>
        <w:rPr>
          <w:lang w:eastAsia="zh-CN"/>
        </w:rPr>
      </w:pPr>
    </w:p>
    <w:p w:rsidR="00393564" w:rsidRPr="0017188F" w:rsidRDefault="00393564" w:rsidP="00393564">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01296F">
        <w:rPr>
          <w:lang w:eastAsia="zh-CN"/>
        </w:rPr>
        <w:t>4.12</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rsidR="00393564" w:rsidRDefault="00393564" w:rsidP="00393564">
      <w:pPr>
        <w:rPr>
          <w:lang w:eastAsia="zh-CN"/>
        </w:rPr>
      </w:pPr>
      <w:r>
        <w:rPr>
          <w:rFonts w:hint="eastAsia"/>
          <w:lang w:eastAsia="zh-CN"/>
        </w:rPr>
        <w:tab/>
      </w:r>
    </w:p>
    <w:p w:rsidR="00393564" w:rsidRDefault="004064F3" w:rsidP="004064F3">
      <w:pPr>
        <w:jc w:val="center"/>
        <w:rPr>
          <w:lang w:eastAsia="zh-CN"/>
        </w:rPr>
      </w:pPr>
      <w:r>
        <w:rPr>
          <w:noProof/>
          <w:lang w:eastAsia="zh-CN"/>
        </w:rPr>
        <w:drawing>
          <wp:inline distT="0" distB="0" distL="0" distR="0">
            <wp:extent cx="4303395" cy="2630782"/>
            <wp:effectExtent l="0" t="0" r="0" b="11430"/>
            <wp:docPr id="39" name="Picture 39" descr="../Desktop/Screen%20Shot%202018-04-07%20at%204.20.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7%20at%204.20.04%20PM.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17399" cy="2639343"/>
                    </a:xfrm>
                    <a:prstGeom prst="rect">
                      <a:avLst/>
                    </a:prstGeom>
                    <a:noFill/>
                    <a:ln>
                      <a:noFill/>
                    </a:ln>
                  </pic:spPr>
                </pic:pic>
              </a:graphicData>
            </a:graphic>
          </wp:inline>
        </w:drawing>
      </w:r>
    </w:p>
    <w:p w:rsidR="00393564" w:rsidRDefault="00393564" w:rsidP="00393564">
      <w:pPr>
        <w:jc w:val="center"/>
        <w:rPr>
          <w:lang w:eastAsia="zh-CN"/>
        </w:rPr>
      </w:pPr>
      <w:r>
        <w:rPr>
          <w:rFonts w:hint="eastAsia"/>
          <w:lang w:eastAsia="zh-CN"/>
        </w:rPr>
        <w:t>图</w:t>
      </w:r>
      <w:r w:rsidR="00C74298">
        <w:rPr>
          <w:lang w:eastAsia="zh-CN"/>
        </w:rPr>
        <w:t>4.12</w:t>
      </w:r>
      <w:r>
        <w:rPr>
          <w:lang w:eastAsia="zh-CN"/>
        </w:rPr>
        <w:t xml:space="preserve"> </w:t>
      </w:r>
      <w:r>
        <w:rPr>
          <w:rFonts w:hint="eastAsia"/>
          <w:lang w:eastAsia="zh-CN"/>
        </w:rPr>
        <w:t>剔除</w:t>
      </w:r>
      <w:r>
        <w:rPr>
          <w:lang w:eastAsia="zh-CN"/>
        </w:rPr>
        <w:t>无关点（</w:t>
      </w:r>
      <w:r w:rsidR="00C74298">
        <w:rPr>
          <w:rFonts w:hint="eastAsia"/>
          <w:lang w:eastAsia="zh-CN"/>
        </w:rPr>
        <w:t>眉</w:t>
      </w:r>
      <w:r>
        <w:rPr>
          <w:rFonts w:hint="eastAsia"/>
          <w:lang w:eastAsia="zh-CN"/>
        </w:rPr>
        <w:t>色</w:t>
      </w:r>
      <w:r>
        <w:rPr>
          <w:lang w:eastAsia="zh-CN"/>
        </w:rPr>
        <w:t>）</w:t>
      </w:r>
    </w:p>
    <w:p w:rsidR="00393564" w:rsidRDefault="00393564" w:rsidP="00393564">
      <w:pPr>
        <w:rPr>
          <w:lang w:eastAsia="zh-CN"/>
        </w:rPr>
      </w:pPr>
    </w:p>
    <w:p w:rsidR="00393564" w:rsidRDefault="00393564" w:rsidP="00393564">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rsidR="00393564" w:rsidRDefault="00393564" w:rsidP="00393564">
      <w:pPr>
        <w:rPr>
          <w:lang w:eastAsia="zh-CN"/>
        </w:rPr>
      </w:pPr>
    </w:p>
    <w:p w:rsidR="00393564" w:rsidRDefault="00393564" w:rsidP="00393564">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170.744555354</w:t>
      </w:r>
    </w:p>
    <w:p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122.205750225</w:t>
      </w:r>
    </w:p>
    <w:p w:rsidR="00393564" w:rsidRDefault="00393564" w:rsidP="00393564">
      <w:pPr>
        <w:jc w:val="center"/>
        <w:rPr>
          <w:lang w:eastAsia="zh-CN"/>
        </w:rPr>
      </w:pPr>
      <w:r>
        <w:rPr>
          <w:lang w:eastAsia="zh-CN"/>
        </w:rPr>
        <w:lastRenderedPageBreak/>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73.7840627581</w:t>
      </w:r>
    </w:p>
    <w:p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30.250929368</w:t>
      </w:r>
    </w:p>
    <w:p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008B5D36" w:rsidRPr="008B5D36">
        <w:rPr>
          <w:lang w:eastAsia="zh-CN"/>
        </w:rPr>
        <w:t>39.0667408231</w:t>
      </w:r>
    </w:p>
    <w:p w:rsidR="00393564" w:rsidRDefault="00393564" w:rsidP="00393564">
      <w:pPr>
        <w:rPr>
          <w:lang w:eastAsia="zh-CN"/>
        </w:rPr>
      </w:pPr>
    </w:p>
    <w:p w:rsidR="00393564" w:rsidRDefault="00393564" w:rsidP="00393564">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rsidR="00393564" w:rsidRDefault="00393564" w:rsidP="00393564">
      <w:pPr>
        <w:jc w:val="center"/>
        <w:rPr>
          <w:lang w:eastAsia="zh-CN"/>
        </w:rPr>
      </w:pPr>
    </w:p>
    <w:p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48.538805129</w:t>
      </w:r>
    </w:p>
    <w:p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48.4216874669</w:t>
      </w:r>
    </w:p>
    <w:p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43.5331333901</w:t>
      </w:r>
    </w:p>
    <w:p w:rsidR="00393564" w:rsidRDefault="00393564" w:rsidP="00393564">
      <w:pPr>
        <w:jc w:val="center"/>
        <w:rPr>
          <w:lang w:eastAsia="zh-CN"/>
        </w:rPr>
      </w:pPr>
      <w:r>
        <w:rPr>
          <w:lang w:eastAsia="zh-CN"/>
        </w:rPr>
        <w:t>tem_sim</w:t>
      </w:r>
      <w:r>
        <w:rPr>
          <w:lang w:eastAsia="zh-CN"/>
        </w:rPr>
        <w:t>：</w:t>
      </w:r>
      <w:r w:rsidR="008B5D36" w:rsidRPr="008B5D36">
        <w:rPr>
          <w:lang w:eastAsia="zh-CN"/>
        </w:rPr>
        <w:t>46.831208662</w:t>
      </w:r>
    </w:p>
    <w:p w:rsidR="00393564" w:rsidRDefault="00393564" w:rsidP="00393564">
      <w:pPr>
        <w:rPr>
          <w:lang w:eastAsia="zh-CN"/>
        </w:rPr>
      </w:pPr>
    </w:p>
    <w:p w:rsidR="00393564" w:rsidRDefault="00393564" w:rsidP="00393564">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rsidR="00393564" w:rsidRDefault="00393564" w:rsidP="00393564">
      <w:pPr>
        <w:jc w:val="center"/>
        <w:rPr>
          <w:lang w:eastAsia="zh-CN"/>
        </w:rPr>
      </w:pPr>
    </w:p>
    <w:p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Pr>
          <w:lang w:eastAsia="zh-CN"/>
        </w:rPr>
        <w:t>0</w:t>
      </w:r>
    </w:p>
    <w:p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0.2586712381163704</w:t>
      </w:r>
    </w:p>
    <w:p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0.8117534928740704</w:t>
      </w:r>
    </w:p>
    <w:p w:rsidR="00393564" w:rsidRDefault="00393564" w:rsidP="00393564">
      <w:pPr>
        <w:ind w:firstLine="720"/>
        <w:rPr>
          <w:lang w:eastAsia="zh-CN"/>
        </w:rPr>
      </w:pPr>
    </w:p>
    <w:p w:rsidR="00393564" w:rsidRDefault="00393564" w:rsidP="00393564">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3F2B31" w:rsidRPr="008B5D36">
        <w:rPr>
          <w:lang w:eastAsia="zh-CN"/>
        </w:rPr>
        <w:t>0.8117534928740704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rsidR="00393564" w:rsidRDefault="00393564" w:rsidP="00393564">
      <w:pPr>
        <w:rPr>
          <w:lang w:eastAsia="zh-CN"/>
        </w:rPr>
      </w:pPr>
    </w:p>
    <w:p w:rsidR="00393564" w:rsidRDefault="00393564" w:rsidP="00393564">
      <w:pPr>
        <w:rPr>
          <w:lang w:eastAsia="zh-CN"/>
        </w:rPr>
      </w:pPr>
    </w:p>
    <w:p w:rsidR="00393564" w:rsidRDefault="00393564" w:rsidP="00393564">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rsidR="00393564" w:rsidRDefault="00393564" w:rsidP="00393564">
      <w:pPr>
        <w:rPr>
          <w:lang w:eastAsia="zh-CN"/>
        </w:rPr>
      </w:pPr>
    </w:p>
    <w:p w:rsidR="00393564" w:rsidRDefault="00393564" w:rsidP="00393564">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rsidR="00393564" w:rsidRDefault="00393564" w:rsidP="00393564">
      <w:pPr>
        <w:rPr>
          <w:lang w:eastAsia="zh-CN"/>
        </w:rPr>
      </w:pPr>
    </w:p>
    <w:p w:rsidR="00393564" w:rsidRDefault="00393564" w:rsidP="00D10E03">
      <w:pPr>
        <w:jc w:val="center"/>
        <w:rPr>
          <w:lang w:eastAsia="zh-CN"/>
        </w:rPr>
      </w:pPr>
      <w:r>
        <w:rPr>
          <w:lang w:eastAsia="zh-CN"/>
        </w:rPr>
        <w:t>f2:</w:t>
      </w:r>
      <w:r w:rsidRPr="00626FC9">
        <w:t xml:space="preserve"> </w:t>
      </w:r>
      <w:r w:rsidR="000C3A53" w:rsidRPr="000C3A53">
        <w:rPr>
          <w:lang w:eastAsia="zh-CN"/>
        </w:rPr>
        <w:t>[0.13220183654648776, 0.8313353747262711, 0, 0]</w:t>
      </w:r>
      <w:r>
        <w:rPr>
          <w:lang w:eastAsia="zh-CN"/>
        </w:rPr>
        <w:t>-</w:t>
      </w:r>
      <w:r>
        <w:rPr>
          <w:rFonts w:hint="eastAsia"/>
          <w:lang w:eastAsia="zh-CN"/>
        </w:rPr>
        <w:t>夏季型</w:t>
      </w:r>
    </w:p>
    <w:p w:rsidR="00393564" w:rsidRDefault="00393564" w:rsidP="00D10E03">
      <w:pPr>
        <w:jc w:val="center"/>
        <w:rPr>
          <w:lang w:eastAsia="zh-CN"/>
        </w:rPr>
      </w:pPr>
      <w:r>
        <w:rPr>
          <w:rFonts w:hint="eastAsia"/>
          <w:lang w:eastAsia="zh-CN"/>
        </w:rPr>
        <w:t>f3:</w:t>
      </w:r>
      <w:r w:rsidRPr="00626FC9">
        <w:t xml:space="preserve"> </w:t>
      </w:r>
      <w:r w:rsidR="00D10E03" w:rsidRPr="00D10E03">
        <w:rPr>
          <w:lang w:eastAsia="zh-CN"/>
        </w:rPr>
        <w:t>[0.6283692908853046, 0.33516792038745424, 0, 0]</w:t>
      </w:r>
      <w:r>
        <w:rPr>
          <w:lang w:eastAsia="zh-CN"/>
        </w:rPr>
        <w:t>-</w:t>
      </w:r>
      <w:r>
        <w:rPr>
          <w:rFonts w:hint="eastAsia"/>
          <w:lang w:eastAsia="zh-CN"/>
        </w:rPr>
        <w:t>春季型</w:t>
      </w:r>
    </w:p>
    <w:p w:rsidR="00393564" w:rsidRDefault="00393564" w:rsidP="00D10E03">
      <w:pPr>
        <w:jc w:val="center"/>
        <w:rPr>
          <w:lang w:eastAsia="zh-CN"/>
        </w:rPr>
      </w:pPr>
      <w:r>
        <w:rPr>
          <w:rFonts w:hint="eastAsia"/>
          <w:lang w:eastAsia="zh-CN"/>
        </w:rPr>
        <w:t>f4:</w:t>
      </w:r>
      <w:r w:rsidRPr="00626FC9">
        <w:t xml:space="preserve"> </w:t>
      </w:r>
      <w:r w:rsidR="00D10E03" w:rsidRPr="00D10E03">
        <w:rPr>
          <w:lang w:eastAsia="zh-CN"/>
        </w:rPr>
        <w:t>[0, 0.11543902301315012, 0.8505990347263781, 0]</w:t>
      </w:r>
      <w:r>
        <w:rPr>
          <w:lang w:eastAsia="zh-CN"/>
        </w:rPr>
        <w:t>-</w:t>
      </w:r>
      <w:r>
        <w:rPr>
          <w:rFonts w:hint="eastAsia"/>
          <w:lang w:eastAsia="zh-CN"/>
        </w:rPr>
        <w:t>秋季型</w:t>
      </w:r>
    </w:p>
    <w:p w:rsidR="00393564" w:rsidRDefault="00393564" w:rsidP="00393564">
      <w:pPr>
        <w:jc w:val="center"/>
        <w:rPr>
          <w:lang w:eastAsia="zh-CN"/>
        </w:rPr>
      </w:pPr>
    </w:p>
    <w:p w:rsidR="00393564" w:rsidRDefault="00393564" w:rsidP="00393564">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D10E03">
        <w:rPr>
          <w:lang w:eastAsia="zh-CN"/>
        </w:rPr>
        <w:t>4.10</w:t>
      </w:r>
      <w:r>
        <w:rPr>
          <w:rFonts w:hint="eastAsia"/>
          <w:lang w:eastAsia="zh-CN"/>
        </w:rPr>
        <w:t>所示</w:t>
      </w:r>
      <w:r>
        <w:rPr>
          <w:lang w:eastAsia="zh-CN"/>
        </w:rPr>
        <w:t>的人为判断结果</w:t>
      </w:r>
      <w:r>
        <w:rPr>
          <w:rFonts w:hint="eastAsia"/>
          <w:lang w:eastAsia="zh-CN"/>
        </w:rPr>
        <w:t>吻合</w:t>
      </w:r>
      <w:r>
        <w:rPr>
          <w:lang w:eastAsia="zh-CN"/>
        </w:rPr>
        <w:t>。</w:t>
      </w:r>
    </w:p>
    <w:p w:rsidR="00393564" w:rsidRDefault="00856EE3" w:rsidP="00856EE3">
      <w:pPr>
        <w:rPr>
          <w:lang w:eastAsia="zh-CN"/>
        </w:rPr>
      </w:pPr>
      <w:r>
        <w:rPr>
          <w:rFonts w:hint="eastAsia"/>
          <w:lang w:eastAsia="zh-CN"/>
        </w:rPr>
        <w:tab/>
      </w:r>
    </w:p>
    <w:p w:rsidR="00393564" w:rsidRDefault="00393564" w:rsidP="00856EE3">
      <w:pPr>
        <w:rPr>
          <w:lang w:eastAsia="zh-CN"/>
        </w:rPr>
      </w:pPr>
      <w:r>
        <w:rPr>
          <w:lang w:eastAsia="zh-CN"/>
        </w:rPr>
        <w:t xml:space="preserve">  </w:t>
      </w:r>
    </w:p>
    <w:p w:rsidR="00393564" w:rsidRDefault="00393564" w:rsidP="00856EE3">
      <w:pPr>
        <w:rPr>
          <w:lang w:eastAsia="zh-CN"/>
        </w:rPr>
      </w:pPr>
    </w:p>
    <w:p w:rsidR="008D0D97" w:rsidRDefault="00856EE3" w:rsidP="00856EE3">
      <w:pPr>
        <w:rPr>
          <w:lang w:eastAsia="zh-CN"/>
        </w:rPr>
      </w:pPr>
      <w:r>
        <w:rPr>
          <w:rFonts w:hint="eastAsia"/>
          <w:lang w:eastAsia="zh-CN"/>
        </w:rPr>
        <w:tab/>
      </w:r>
    </w:p>
    <w:p w:rsidR="008D0D97" w:rsidRPr="003E19BB" w:rsidRDefault="008D0D97" w:rsidP="003E19BB">
      <w:pPr>
        <w:pStyle w:val="2"/>
        <w:rPr>
          <w:lang w:eastAsia="zh-CN"/>
        </w:rPr>
      </w:pPr>
      <w:r w:rsidRPr="003E19BB">
        <w:rPr>
          <w:rFonts w:hint="eastAsia"/>
          <w:lang w:eastAsia="zh-CN"/>
        </w:rPr>
        <w:t xml:space="preserve">4.3 </w:t>
      </w:r>
      <w:r w:rsidRPr="003E19BB">
        <w:rPr>
          <w:rFonts w:hint="eastAsia"/>
          <w:lang w:eastAsia="zh-CN"/>
        </w:rPr>
        <w:t>瞳孔</w:t>
      </w:r>
      <w:r w:rsidRPr="003E19BB">
        <w:rPr>
          <w:lang w:eastAsia="zh-CN"/>
        </w:rPr>
        <w:t>区域</w:t>
      </w:r>
    </w:p>
    <w:p w:rsidR="008D0D97" w:rsidRPr="000C64D9" w:rsidRDefault="008D0D97" w:rsidP="008D0D97">
      <w:pPr>
        <w:rPr>
          <w:b/>
          <w:i/>
          <w:sz w:val="32"/>
          <w:lang w:eastAsia="zh-CN"/>
        </w:rPr>
      </w:pPr>
      <w:r>
        <w:rPr>
          <w:rFonts w:hint="eastAsia"/>
          <w:lang w:eastAsia="zh-CN"/>
        </w:rPr>
        <w:tab/>
      </w:r>
    </w:p>
    <w:p w:rsidR="008D0D97" w:rsidRDefault="008D0D97" w:rsidP="008D0D97">
      <w:pPr>
        <w:ind w:firstLine="720"/>
        <w:rPr>
          <w:lang w:eastAsia="zh-CN"/>
        </w:rPr>
      </w:pPr>
      <w:r w:rsidRPr="008D0D97">
        <w:rPr>
          <w:lang w:eastAsia="zh-CN"/>
        </w:rPr>
        <w:t>虹膜属于眼球中层，位于血管膜的最前部，在睫状体前方，可调节瞳孔的大小，调节进入眼内光线多少的作用。虹膜中央有瞳孔。</w:t>
      </w:r>
      <w:r>
        <w:rPr>
          <w:lang w:eastAsia="zh-CN"/>
        </w:rPr>
        <w:t>我们俗称的眼睛颜色</w:t>
      </w:r>
      <w:r>
        <w:rPr>
          <w:rFonts w:hint="eastAsia"/>
          <w:lang w:eastAsia="zh-CN"/>
        </w:rPr>
        <w:t>即</w:t>
      </w:r>
      <w:r>
        <w:rPr>
          <w:lang w:eastAsia="zh-CN"/>
        </w:rPr>
        <w:t>瞳色，</w:t>
      </w:r>
      <w:r>
        <w:rPr>
          <w:rFonts w:hint="eastAsia"/>
          <w:lang w:eastAsia="zh-CN"/>
        </w:rPr>
        <w:t>其实</w:t>
      </w:r>
      <w:r>
        <w:rPr>
          <w:lang w:eastAsia="zh-CN"/>
        </w:rPr>
        <w:t>是虹膜的颜色。</w:t>
      </w:r>
      <w:r>
        <w:rPr>
          <w:rFonts w:hint="eastAsia"/>
          <w:lang w:eastAsia="zh-CN"/>
        </w:rPr>
        <w:t>金黄色</w:t>
      </w:r>
      <w:r>
        <w:rPr>
          <w:lang w:eastAsia="zh-CN"/>
        </w:rPr>
        <w:t>、</w:t>
      </w:r>
      <w:r>
        <w:rPr>
          <w:rFonts w:hint="eastAsia"/>
          <w:lang w:eastAsia="zh-CN"/>
        </w:rPr>
        <w:t>浅色</w:t>
      </w:r>
      <w:r>
        <w:rPr>
          <w:lang w:eastAsia="zh-CN"/>
        </w:rPr>
        <w:t>的虹膜会让眼睛看上去清澈柔和，</w:t>
      </w:r>
      <w:r>
        <w:rPr>
          <w:rFonts w:hint="eastAsia"/>
          <w:lang w:eastAsia="zh-CN"/>
        </w:rPr>
        <w:t>目光</w:t>
      </w:r>
      <w:r>
        <w:rPr>
          <w:lang w:eastAsia="zh-CN"/>
        </w:rPr>
        <w:t>温暖；</w:t>
      </w:r>
      <w:r>
        <w:rPr>
          <w:rFonts w:hint="eastAsia"/>
          <w:lang w:eastAsia="zh-CN"/>
        </w:rPr>
        <w:t>而</w:t>
      </w:r>
      <w:r>
        <w:rPr>
          <w:lang w:eastAsia="zh-CN"/>
        </w:rPr>
        <w:t>深棕色、</w:t>
      </w:r>
      <w:r>
        <w:rPr>
          <w:rFonts w:hint="eastAsia"/>
          <w:lang w:eastAsia="zh-CN"/>
        </w:rPr>
        <w:t>黑色</w:t>
      </w:r>
      <w:r>
        <w:rPr>
          <w:lang w:eastAsia="zh-CN"/>
        </w:rPr>
        <w:t>的虹膜会让眼神看上去犀利、</w:t>
      </w:r>
      <w:r>
        <w:rPr>
          <w:rFonts w:hint="eastAsia"/>
          <w:lang w:eastAsia="zh-CN"/>
        </w:rPr>
        <w:t>目光</w:t>
      </w:r>
      <w:r>
        <w:rPr>
          <w:lang w:eastAsia="zh-CN"/>
        </w:rPr>
        <w:t>冷峻。</w:t>
      </w:r>
      <w:r>
        <w:rPr>
          <w:rFonts w:hint="eastAsia"/>
          <w:lang w:eastAsia="zh-CN"/>
        </w:rPr>
        <w:t>因此</w:t>
      </w:r>
      <w:r>
        <w:rPr>
          <w:lang w:eastAsia="zh-CN"/>
        </w:rPr>
        <w:t>，瞳色也是评价人物所属季节类型的重要指标</w:t>
      </w:r>
      <w:r w:rsidR="001C3F4D">
        <w:rPr>
          <w:lang w:eastAsia="zh-CN"/>
        </w:rPr>
        <w:t>。</w:t>
      </w:r>
    </w:p>
    <w:p w:rsidR="008D0D97" w:rsidRDefault="008D0D97" w:rsidP="008D0D97">
      <w:pPr>
        <w:ind w:firstLine="720"/>
        <w:rPr>
          <w:lang w:eastAsia="zh-CN"/>
        </w:rPr>
      </w:pPr>
      <w:r>
        <w:rPr>
          <w:lang w:eastAsia="zh-CN"/>
        </w:rPr>
        <w:lastRenderedPageBreak/>
        <w:t>根据</w:t>
      </w:r>
      <w:r>
        <w:rPr>
          <w:lang w:eastAsia="zh-CN"/>
        </w:rPr>
        <w:t>3.2.2</w:t>
      </w:r>
      <w:r>
        <w:rPr>
          <w:rFonts w:hint="eastAsia"/>
          <w:lang w:eastAsia="zh-CN"/>
        </w:rPr>
        <w:t>小结</w:t>
      </w:r>
      <w:r>
        <w:rPr>
          <w:lang w:eastAsia="zh-CN"/>
        </w:rPr>
        <w:t>，</w:t>
      </w:r>
      <w:r w:rsidR="00805C43">
        <w:rPr>
          <w:rFonts w:hint="eastAsia"/>
          <w:lang w:eastAsia="zh-CN"/>
        </w:rPr>
        <w:t>春季</w:t>
      </w:r>
      <w:r w:rsidR="00805C43">
        <w:rPr>
          <w:lang w:eastAsia="zh-CN"/>
        </w:rPr>
        <w:t>型人的瞳色多为明亮的茶色、琥珀色、浅棕色；</w:t>
      </w:r>
      <w:r w:rsidR="00805C43">
        <w:rPr>
          <w:rFonts w:hint="eastAsia"/>
          <w:lang w:eastAsia="zh-CN"/>
        </w:rPr>
        <w:t>夏季型人</w:t>
      </w:r>
      <w:r w:rsidR="00805C43">
        <w:rPr>
          <w:lang w:eastAsia="zh-CN"/>
        </w:rPr>
        <w:t>瞳色多为灰黑色；</w:t>
      </w:r>
      <w:r w:rsidR="00805C43">
        <w:rPr>
          <w:rFonts w:hint="eastAsia"/>
          <w:lang w:eastAsia="zh-CN"/>
        </w:rPr>
        <w:t>深棕色</w:t>
      </w:r>
      <w:r w:rsidR="00805C43">
        <w:rPr>
          <w:lang w:eastAsia="zh-CN"/>
        </w:rPr>
        <w:t>的瞳色被认为属于秋季型人；而冬季型人</w:t>
      </w:r>
      <w:r w:rsidR="00805C43">
        <w:rPr>
          <w:rFonts w:hint="eastAsia"/>
          <w:lang w:eastAsia="zh-CN"/>
        </w:rPr>
        <w:t>大多</w:t>
      </w:r>
      <w:r w:rsidR="00805C43">
        <w:rPr>
          <w:lang w:eastAsia="zh-CN"/>
        </w:rPr>
        <w:t>眼睛黑白分明，目光锐利，</w:t>
      </w:r>
      <w:r w:rsidR="00805C43">
        <w:rPr>
          <w:rFonts w:hint="eastAsia"/>
          <w:lang w:eastAsia="zh-CN"/>
        </w:rPr>
        <w:t>瞳色</w:t>
      </w:r>
      <w:r w:rsidR="00805C43">
        <w:rPr>
          <w:lang w:eastAsia="zh-CN"/>
        </w:rPr>
        <w:t>为深黑色。</w:t>
      </w:r>
      <w:r>
        <w:rPr>
          <w:rFonts w:hint="eastAsia"/>
          <w:lang w:eastAsia="zh-CN"/>
        </w:rPr>
        <w:t>因此</w:t>
      </w:r>
      <w:r>
        <w:rPr>
          <w:lang w:eastAsia="zh-CN"/>
        </w:rPr>
        <w:t>我们</w:t>
      </w:r>
      <w:r>
        <w:rPr>
          <w:rFonts w:hint="eastAsia"/>
          <w:lang w:eastAsia="zh-CN"/>
        </w:rPr>
        <w:t>为</w:t>
      </w:r>
      <w:r w:rsidR="00E4034A">
        <w:rPr>
          <w:lang w:eastAsia="zh-CN"/>
        </w:rPr>
        <w:t>瞳孔</w:t>
      </w:r>
      <w:r>
        <w:rPr>
          <w:lang w:eastAsia="zh-CN"/>
        </w:rPr>
        <w:t>区域选取的</w:t>
      </w:r>
      <w:r>
        <w:rPr>
          <w:rFonts w:hint="eastAsia"/>
          <w:lang w:eastAsia="zh-CN"/>
        </w:rPr>
        <w:t>四种</w:t>
      </w:r>
      <w:r>
        <w:rPr>
          <w:lang w:eastAsia="zh-CN"/>
        </w:rPr>
        <w:t>季节类型的样例如图</w:t>
      </w:r>
      <w:r w:rsidR="00E4034A">
        <w:rPr>
          <w:lang w:eastAsia="zh-CN"/>
        </w:rPr>
        <w:t>4.13</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E4034A">
        <w:rPr>
          <w:rFonts w:hint="eastAsia"/>
          <w:lang w:eastAsia="zh-CN"/>
        </w:rPr>
        <w:t>截取瞳孔</w:t>
      </w:r>
      <w:r>
        <w:rPr>
          <w:lang w:eastAsia="zh-CN"/>
        </w:rPr>
        <w:t>部分色彩集中的区域，以减少其他颜色对主要</w:t>
      </w:r>
      <w:r w:rsidR="00E4034A">
        <w:rPr>
          <w:rFonts w:hint="eastAsia"/>
          <w:lang w:eastAsia="zh-CN"/>
        </w:rPr>
        <w:t>瞳色</w:t>
      </w:r>
      <w:r>
        <w:rPr>
          <w:lang w:eastAsia="zh-CN"/>
        </w:rPr>
        <w:t>的干扰，</w:t>
      </w:r>
      <w:r>
        <w:rPr>
          <w:rFonts w:hint="eastAsia"/>
          <w:lang w:eastAsia="zh-CN"/>
        </w:rPr>
        <w:t>切片</w:t>
      </w:r>
      <w:r>
        <w:rPr>
          <w:lang w:eastAsia="zh-CN"/>
        </w:rPr>
        <w:t>后的样例如图</w:t>
      </w:r>
      <w:r w:rsidR="00E4034A">
        <w:rPr>
          <w:lang w:eastAsia="zh-CN"/>
        </w:rPr>
        <w:t>4.13</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rsidR="008D0D97" w:rsidRDefault="00B06559" w:rsidP="008D0D97">
      <w:pPr>
        <w:jc w:val="center"/>
        <w:rPr>
          <w:lang w:eastAsia="zh-CN"/>
        </w:rPr>
      </w:pPr>
      <w:r>
        <w:rPr>
          <w:noProof/>
          <w:lang w:eastAsia="zh-CN"/>
        </w:rPr>
        <w:drawing>
          <wp:inline distT="0" distB="0" distL="0" distR="0">
            <wp:extent cx="3951351" cy="2215477"/>
            <wp:effectExtent l="0" t="0" r="11430" b="0"/>
            <wp:docPr id="44" name="Picture 44" descr="photo%20for%20article/WechatIMG5_meitdfs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20for%20article/WechatIMG5_meitdfsdfs.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998386" cy="2241849"/>
                    </a:xfrm>
                    <a:prstGeom prst="rect">
                      <a:avLst/>
                    </a:prstGeom>
                    <a:noFill/>
                    <a:ln>
                      <a:noFill/>
                    </a:ln>
                  </pic:spPr>
                </pic:pic>
              </a:graphicData>
            </a:graphic>
          </wp:inline>
        </w:drawing>
      </w:r>
    </w:p>
    <w:p w:rsidR="008D0D97" w:rsidRDefault="008D0D97" w:rsidP="008D0D97">
      <w:pPr>
        <w:jc w:val="center"/>
        <w:rPr>
          <w:lang w:eastAsia="zh-CN"/>
        </w:rPr>
      </w:pPr>
      <w:r>
        <w:rPr>
          <w:rFonts w:hint="eastAsia"/>
          <w:lang w:eastAsia="zh-CN"/>
        </w:rPr>
        <w:t>图</w:t>
      </w:r>
      <w:r w:rsidR="00264EB8">
        <w:rPr>
          <w:lang w:eastAsia="zh-CN"/>
        </w:rPr>
        <w:t>4.13</w:t>
      </w:r>
      <w:r>
        <w:rPr>
          <w:lang w:eastAsia="zh-CN"/>
        </w:rPr>
        <w:t xml:space="preserve"> </w:t>
      </w:r>
      <w:r>
        <w:rPr>
          <w:rFonts w:hint="eastAsia"/>
          <w:lang w:eastAsia="zh-CN"/>
        </w:rPr>
        <w:t>四季</w:t>
      </w:r>
      <w:r w:rsidR="001F5D54">
        <w:rPr>
          <w:rFonts w:hint="eastAsia"/>
          <w:lang w:eastAsia="zh-CN"/>
        </w:rPr>
        <w:t>瞳色</w:t>
      </w:r>
      <w:r>
        <w:rPr>
          <w:lang w:eastAsia="zh-CN"/>
        </w:rPr>
        <w:t>样例</w:t>
      </w:r>
      <w:r>
        <w:rPr>
          <w:rFonts w:hint="eastAsia"/>
          <w:lang w:eastAsia="zh-CN"/>
        </w:rPr>
        <w:t>取样</w:t>
      </w:r>
      <w:r>
        <w:rPr>
          <w:lang w:eastAsia="zh-CN"/>
        </w:rPr>
        <w:t>示意图</w:t>
      </w:r>
    </w:p>
    <w:p w:rsidR="008D0D97" w:rsidRDefault="008D0D97" w:rsidP="008D0D97">
      <w:pPr>
        <w:ind w:firstLine="720"/>
        <w:rPr>
          <w:lang w:eastAsia="zh-CN"/>
        </w:rPr>
      </w:pPr>
    </w:p>
    <w:p w:rsidR="008D0D97" w:rsidRDefault="008D0D97" w:rsidP="008D0D97">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25284B">
        <w:rPr>
          <w:lang w:eastAsia="zh-CN"/>
        </w:rPr>
        <w:t>4.14</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25284B">
        <w:rPr>
          <w:rFonts w:hint="eastAsia"/>
          <w:lang w:eastAsia="zh-CN"/>
        </w:rPr>
        <w:t>瞳孔</w:t>
      </w:r>
      <w:r>
        <w:rPr>
          <w:lang w:eastAsia="zh-CN"/>
        </w:rPr>
        <w:t>色彩特征。</w:t>
      </w:r>
    </w:p>
    <w:p w:rsidR="008D0D97" w:rsidRDefault="008D0D97" w:rsidP="008D0D97">
      <w:pPr>
        <w:ind w:firstLine="720"/>
        <w:rPr>
          <w:lang w:eastAsia="zh-CN"/>
        </w:rPr>
      </w:pPr>
      <w:r>
        <w:rPr>
          <w:lang w:eastAsia="zh-CN"/>
        </w:rPr>
        <w:t>接下来，如图</w:t>
      </w:r>
      <w:r w:rsidR="0025284B">
        <w:rPr>
          <w:lang w:eastAsia="zh-CN"/>
        </w:rPr>
        <w:t>4.15</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0E4E30" w:rsidRPr="000E4E30">
        <w:rPr>
          <w:lang w:eastAsia="zh-CN"/>
        </w:rPr>
        <w:t>left_eye_upper_left_quarter</w:t>
      </w:r>
      <w:r>
        <w:rPr>
          <w:lang w:eastAsia="zh-CN"/>
        </w:rPr>
        <w:t>”</w:t>
      </w:r>
      <w:r>
        <w:rPr>
          <w:rFonts w:hint="eastAsia"/>
          <w:lang w:eastAsia="zh-CN"/>
        </w:rPr>
        <w:t>与</w:t>
      </w:r>
      <w:r>
        <w:rPr>
          <w:lang w:eastAsia="zh-CN"/>
        </w:rPr>
        <w:t>“</w:t>
      </w:r>
      <w:r w:rsidR="002F545C" w:rsidRPr="002F545C">
        <w:rPr>
          <w:lang w:eastAsia="zh-CN"/>
        </w:rPr>
        <w:t>left_eye_lower_right_quarter</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25284B">
        <w:rPr>
          <w:lang w:eastAsia="zh-CN"/>
        </w:rPr>
        <w:t>4.14</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25284B">
        <w:rPr>
          <w:lang w:eastAsia="zh-CN"/>
        </w:rPr>
        <w:t>4.14</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rsidR="008D0D97" w:rsidRDefault="00435048" w:rsidP="008D0D97">
      <w:pPr>
        <w:jc w:val="center"/>
        <w:rPr>
          <w:lang w:eastAsia="zh-CN"/>
        </w:rPr>
      </w:pPr>
      <w:r>
        <w:rPr>
          <w:noProof/>
          <w:lang w:eastAsia="zh-CN"/>
        </w:rPr>
        <w:drawing>
          <wp:inline distT="0" distB="0" distL="0" distR="0">
            <wp:extent cx="3424759" cy="3445256"/>
            <wp:effectExtent l="0" t="0" r="4445" b="9525"/>
            <wp:docPr id="45" name="Picture 45" descr="../Desktop/WechatIMG5_ms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WechatIMG5_msd1.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50854" cy="3471507"/>
                    </a:xfrm>
                    <a:prstGeom prst="rect">
                      <a:avLst/>
                    </a:prstGeom>
                    <a:noFill/>
                    <a:ln>
                      <a:noFill/>
                    </a:ln>
                  </pic:spPr>
                </pic:pic>
              </a:graphicData>
            </a:graphic>
          </wp:inline>
        </w:drawing>
      </w:r>
    </w:p>
    <w:p w:rsidR="008D0D97" w:rsidRDefault="008D0D97" w:rsidP="008D0D97">
      <w:pPr>
        <w:jc w:val="center"/>
        <w:rPr>
          <w:lang w:eastAsia="zh-CN"/>
        </w:rPr>
      </w:pPr>
      <w:r>
        <w:rPr>
          <w:rFonts w:hint="eastAsia"/>
          <w:lang w:eastAsia="zh-CN"/>
        </w:rPr>
        <w:lastRenderedPageBreak/>
        <w:t>图</w:t>
      </w:r>
      <w:r w:rsidR="000572E9">
        <w:rPr>
          <w:lang w:eastAsia="zh-CN"/>
        </w:rPr>
        <w:t>4.14</w:t>
      </w:r>
      <w:r>
        <w:rPr>
          <w:lang w:eastAsia="zh-CN"/>
        </w:rPr>
        <w:t xml:space="preserve"> </w:t>
      </w:r>
      <w:r w:rsidR="000572E9">
        <w:rPr>
          <w:rFonts w:hint="eastAsia"/>
          <w:lang w:eastAsia="zh-CN"/>
        </w:rPr>
        <w:t>瞳</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rsidR="008D0D97" w:rsidRDefault="008D0D97" w:rsidP="008D0D97">
      <w:pPr>
        <w:rPr>
          <w:lang w:eastAsia="zh-CN"/>
        </w:rPr>
      </w:pPr>
    </w:p>
    <w:p w:rsidR="008D0D97" w:rsidRDefault="0082293B" w:rsidP="008D0D97">
      <w:pPr>
        <w:jc w:val="center"/>
        <w:rPr>
          <w:lang w:eastAsia="zh-CN"/>
        </w:rPr>
      </w:pPr>
      <w:r>
        <w:rPr>
          <w:noProof/>
          <w:lang w:eastAsia="zh-CN"/>
        </w:rPr>
        <w:drawing>
          <wp:inline distT="0" distB="0" distL="0" distR="0">
            <wp:extent cx="2355215" cy="2951480"/>
            <wp:effectExtent l="0" t="0" r="6985" b="0"/>
            <wp:docPr id="46" name="Picture 46" descr="../Desktop/Screen%20Shot%202018-04-07%20at%205.52.48%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4-07%20at%205.52.48%20PM_meitu_1.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372092" cy="2972630"/>
                    </a:xfrm>
                    <a:prstGeom prst="rect">
                      <a:avLst/>
                    </a:prstGeom>
                    <a:noFill/>
                    <a:ln>
                      <a:noFill/>
                    </a:ln>
                  </pic:spPr>
                </pic:pic>
              </a:graphicData>
            </a:graphic>
          </wp:inline>
        </w:drawing>
      </w:r>
    </w:p>
    <w:p w:rsidR="008D0D97" w:rsidRDefault="008D0D97" w:rsidP="008D0D97">
      <w:pPr>
        <w:rPr>
          <w:lang w:eastAsia="zh-CN"/>
        </w:rPr>
      </w:pPr>
    </w:p>
    <w:p w:rsidR="008D0D97" w:rsidRDefault="008D0D97" w:rsidP="008D0D97">
      <w:pPr>
        <w:rPr>
          <w:lang w:eastAsia="zh-CN"/>
        </w:rPr>
      </w:pPr>
    </w:p>
    <w:p w:rsidR="008D0D97" w:rsidRDefault="008D0D97" w:rsidP="008D0D97">
      <w:pPr>
        <w:jc w:val="center"/>
        <w:rPr>
          <w:lang w:eastAsia="zh-CN"/>
        </w:rPr>
      </w:pPr>
      <w:commentRangeStart w:id="78"/>
      <w:r>
        <w:rPr>
          <w:rFonts w:hint="eastAsia"/>
          <w:lang w:eastAsia="zh-CN"/>
        </w:rPr>
        <w:t>图</w:t>
      </w:r>
      <w:r w:rsidR="005302BA">
        <w:rPr>
          <w:lang w:eastAsia="zh-CN"/>
        </w:rPr>
        <w:t>4.15</w:t>
      </w:r>
      <w:r>
        <w:rPr>
          <w:lang w:eastAsia="zh-CN"/>
        </w:rPr>
        <w:t xml:space="preserve"> </w:t>
      </w:r>
      <w:r w:rsidR="005302BA">
        <w:rPr>
          <w:rFonts w:hint="eastAsia"/>
          <w:lang w:eastAsia="zh-CN"/>
        </w:rPr>
        <w:t>瞳孔</w:t>
      </w:r>
      <w:r>
        <w:rPr>
          <w:lang w:eastAsia="zh-CN"/>
        </w:rPr>
        <w:t>区域关键区域切</w:t>
      </w:r>
      <w:commentRangeEnd w:id="78"/>
      <w:r w:rsidR="00411026">
        <w:rPr>
          <w:rStyle w:val="ad"/>
          <w:rFonts w:ascii="宋体" w:hAnsi="宋体" w:cstheme="minorBidi"/>
        </w:rPr>
        <w:commentReference w:id="78"/>
      </w:r>
      <w:r>
        <w:rPr>
          <w:lang w:eastAsia="zh-CN"/>
        </w:rPr>
        <w:t>割示意图</w:t>
      </w:r>
    </w:p>
    <w:p w:rsidR="008D0D97" w:rsidRDefault="008D0D97" w:rsidP="008D0D97">
      <w:pPr>
        <w:ind w:firstLine="720"/>
        <w:rPr>
          <w:lang w:eastAsia="zh-CN"/>
        </w:rPr>
      </w:pPr>
    </w:p>
    <w:p w:rsidR="008D0D97" w:rsidRDefault="008D0D97" w:rsidP="008D0D97">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rsidR="008D0D97" w:rsidRDefault="008D0D97" w:rsidP="008D0D97">
      <w:pPr>
        <w:rPr>
          <w:lang w:eastAsia="zh-CN"/>
        </w:rPr>
      </w:pPr>
    </w:p>
    <w:p w:rsidR="008D0D97" w:rsidRPr="0017188F" w:rsidRDefault="008D0D97" w:rsidP="008D0D97">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E467A5">
        <w:rPr>
          <w:lang w:eastAsia="zh-CN"/>
        </w:rPr>
        <w:t>4.16</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rsidR="008D0D97" w:rsidRDefault="008D0D97" w:rsidP="008D0D97">
      <w:pPr>
        <w:rPr>
          <w:lang w:eastAsia="zh-CN"/>
        </w:rPr>
      </w:pPr>
      <w:r>
        <w:rPr>
          <w:rFonts w:hint="eastAsia"/>
          <w:lang w:eastAsia="zh-CN"/>
        </w:rPr>
        <w:tab/>
      </w:r>
    </w:p>
    <w:p w:rsidR="008D0D97" w:rsidRDefault="00D847AE" w:rsidP="008D0D97">
      <w:pPr>
        <w:jc w:val="center"/>
        <w:rPr>
          <w:lang w:eastAsia="zh-CN"/>
        </w:rPr>
      </w:pPr>
      <w:r>
        <w:rPr>
          <w:rFonts w:hint="eastAsia"/>
          <w:noProof/>
          <w:lang w:eastAsia="zh-CN"/>
        </w:rPr>
        <w:drawing>
          <wp:inline distT="0" distB="0" distL="0" distR="0">
            <wp:extent cx="4490320" cy="2654300"/>
            <wp:effectExtent l="0" t="0" r="5715" b="0"/>
            <wp:docPr id="47" name="Picture 47" descr="../Desktop/Screen%20Shot%202018-04-07%20at%206.0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4-07%20at%206.01.47%20PM.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01339" cy="2660813"/>
                    </a:xfrm>
                    <a:prstGeom prst="rect">
                      <a:avLst/>
                    </a:prstGeom>
                    <a:noFill/>
                    <a:ln>
                      <a:noFill/>
                    </a:ln>
                  </pic:spPr>
                </pic:pic>
              </a:graphicData>
            </a:graphic>
          </wp:inline>
        </w:drawing>
      </w:r>
    </w:p>
    <w:p w:rsidR="008D0D97" w:rsidRDefault="008D0D97" w:rsidP="008D0D97">
      <w:pPr>
        <w:jc w:val="center"/>
        <w:rPr>
          <w:lang w:eastAsia="zh-CN"/>
        </w:rPr>
      </w:pPr>
      <w:r>
        <w:rPr>
          <w:rFonts w:hint="eastAsia"/>
          <w:lang w:eastAsia="zh-CN"/>
        </w:rPr>
        <w:t>图</w:t>
      </w:r>
      <w:r w:rsidR="002A6607">
        <w:rPr>
          <w:lang w:eastAsia="zh-CN"/>
        </w:rPr>
        <w:t>4.16</w:t>
      </w:r>
      <w:r>
        <w:rPr>
          <w:lang w:eastAsia="zh-CN"/>
        </w:rPr>
        <w:t xml:space="preserve"> </w:t>
      </w:r>
      <w:r>
        <w:rPr>
          <w:rFonts w:hint="eastAsia"/>
          <w:lang w:eastAsia="zh-CN"/>
        </w:rPr>
        <w:t>剔除</w:t>
      </w:r>
      <w:r>
        <w:rPr>
          <w:lang w:eastAsia="zh-CN"/>
        </w:rPr>
        <w:t>无关点（</w:t>
      </w:r>
      <w:r w:rsidR="002A6607">
        <w:rPr>
          <w:rFonts w:hint="eastAsia"/>
          <w:lang w:eastAsia="zh-CN"/>
        </w:rPr>
        <w:t>瞳</w:t>
      </w:r>
      <w:r>
        <w:rPr>
          <w:rFonts w:hint="eastAsia"/>
          <w:lang w:eastAsia="zh-CN"/>
        </w:rPr>
        <w:t>色</w:t>
      </w:r>
      <w:r>
        <w:rPr>
          <w:lang w:eastAsia="zh-CN"/>
        </w:rPr>
        <w:t>）</w:t>
      </w:r>
    </w:p>
    <w:p w:rsidR="008D0D97" w:rsidRDefault="008D0D97" w:rsidP="008D0D97">
      <w:pPr>
        <w:rPr>
          <w:lang w:eastAsia="zh-CN"/>
        </w:rPr>
      </w:pPr>
    </w:p>
    <w:p w:rsidR="008D0D97" w:rsidRDefault="008D0D97" w:rsidP="008D0D97">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rsidR="008D0D97" w:rsidRDefault="008D0D97" w:rsidP="008D0D97">
      <w:pPr>
        <w:rPr>
          <w:lang w:eastAsia="zh-CN"/>
        </w:rPr>
      </w:pPr>
    </w:p>
    <w:p w:rsidR="008D0D97" w:rsidRDefault="008D0D97" w:rsidP="008D0D97">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170.744555354</w:t>
      </w:r>
    </w:p>
    <w:p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122.205750225</w:t>
      </w:r>
    </w:p>
    <w:p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B5D36">
        <w:rPr>
          <w:lang w:eastAsia="zh-CN"/>
        </w:rPr>
        <w:t>73.7840627581</w:t>
      </w:r>
    </w:p>
    <w:p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DC78D9" w:rsidRPr="00DC78D9">
        <w:rPr>
          <w:lang w:eastAsia="zh-CN"/>
        </w:rPr>
        <w:t>18.6814086814</w:t>
      </w:r>
    </w:p>
    <w:p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Pr="008B5D36">
        <w:rPr>
          <w:lang w:eastAsia="zh-CN"/>
        </w:rPr>
        <w:t>39.0667408231</w:t>
      </w:r>
    </w:p>
    <w:p w:rsidR="008D0D97" w:rsidRDefault="008D0D97" w:rsidP="008D0D97">
      <w:pPr>
        <w:rPr>
          <w:lang w:eastAsia="zh-CN"/>
        </w:rPr>
      </w:pPr>
    </w:p>
    <w:p w:rsidR="008D0D97" w:rsidRDefault="008D0D97" w:rsidP="008D0D97">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rsidR="008D0D97" w:rsidRDefault="008D0D97" w:rsidP="008D0D97">
      <w:pPr>
        <w:jc w:val="center"/>
        <w:rPr>
          <w:lang w:eastAsia="zh-CN"/>
        </w:rPr>
      </w:pPr>
    </w:p>
    <w:p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48.538805129</w:t>
      </w:r>
    </w:p>
    <w:p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48.4216874669</w:t>
      </w:r>
    </w:p>
    <w:p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C7239E" w:rsidRPr="00C7239E">
        <w:rPr>
          <w:lang w:eastAsia="zh-CN"/>
        </w:rPr>
        <w:t>55.1026541</w:t>
      </w:r>
    </w:p>
    <w:p w:rsidR="008D0D97" w:rsidRDefault="008D0D97" w:rsidP="008D0D97">
      <w:pPr>
        <w:jc w:val="center"/>
        <w:rPr>
          <w:lang w:eastAsia="zh-CN"/>
        </w:rPr>
      </w:pPr>
      <w:r>
        <w:rPr>
          <w:lang w:eastAsia="zh-CN"/>
        </w:rPr>
        <w:t>tem_sim</w:t>
      </w:r>
      <w:r>
        <w:rPr>
          <w:lang w:eastAsia="zh-CN"/>
        </w:rPr>
        <w:t>：</w:t>
      </w:r>
      <w:r w:rsidR="00C7239E" w:rsidRPr="00C7239E">
        <w:rPr>
          <w:lang w:eastAsia="zh-CN"/>
        </w:rPr>
        <w:t>50.6877155653</w:t>
      </w:r>
    </w:p>
    <w:p w:rsidR="008D0D97" w:rsidRDefault="008D0D97" w:rsidP="008D0D97">
      <w:pPr>
        <w:rPr>
          <w:lang w:eastAsia="zh-CN"/>
        </w:rPr>
      </w:pPr>
    </w:p>
    <w:p w:rsidR="008D0D97" w:rsidRDefault="008D0D97" w:rsidP="008D0D97">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rsidR="008D0D97" w:rsidRDefault="008D0D97" w:rsidP="008D0D97">
      <w:pPr>
        <w:jc w:val="center"/>
        <w:rPr>
          <w:lang w:eastAsia="zh-CN"/>
        </w:rPr>
      </w:pPr>
    </w:p>
    <w:p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AB3496" w:rsidRPr="00AB3496">
        <w:rPr>
          <w:lang w:eastAsia="zh-CN"/>
        </w:rPr>
        <w:t>0.3264438702715933</w:t>
      </w:r>
    </w:p>
    <w:p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AB3496" w:rsidRPr="00AB3496">
        <w:rPr>
          <w:lang w:eastAsia="zh-CN"/>
        </w:rPr>
        <w:t>0.5864553704595297</w:t>
      </w:r>
    </w:p>
    <w:p w:rsidR="008D0D97" w:rsidRDefault="008D0D97" w:rsidP="008D0D97">
      <w:pPr>
        <w:ind w:firstLine="720"/>
        <w:rPr>
          <w:lang w:eastAsia="zh-CN"/>
        </w:rPr>
      </w:pPr>
    </w:p>
    <w:p w:rsidR="008D0D97" w:rsidRDefault="008D0D97" w:rsidP="008D0D97">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AB3496" w:rsidRPr="00AB3496">
        <w:rPr>
          <w:lang w:eastAsia="zh-CN"/>
        </w:rPr>
        <w:t>0.5864553704595297</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rsidR="008D0D97" w:rsidRDefault="008D0D97" w:rsidP="008D0D97">
      <w:pPr>
        <w:rPr>
          <w:lang w:eastAsia="zh-CN"/>
        </w:rPr>
      </w:pPr>
    </w:p>
    <w:p w:rsidR="008D0D97" w:rsidRDefault="008D0D97" w:rsidP="008D0D97">
      <w:pPr>
        <w:rPr>
          <w:lang w:eastAsia="zh-CN"/>
        </w:rPr>
      </w:pPr>
    </w:p>
    <w:p w:rsidR="008D0D97" w:rsidRDefault="008D0D97" w:rsidP="008D0D97">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rsidR="008D0D97" w:rsidRDefault="008D0D97" w:rsidP="008D0D97">
      <w:pPr>
        <w:rPr>
          <w:lang w:eastAsia="zh-CN"/>
        </w:rPr>
      </w:pPr>
    </w:p>
    <w:p w:rsidR="008D0D97" w:rsidRDefault="008D0D97" w:rsidP="008D0D97">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rsidR="008D0D97" w:rsidRDefault="008D0D97" w:rsidP="008D0D97">
      <w:pPr>
        <w:rPr>
          <w:lang w:eastAsia="zh-CN"/>
        </w:rPr>
      </w:pPr>
    </w:p>
    <w:p w:rsidR="008D0D97" w:rsidRDefault="008D0D97" w:rsidP="008D0D97">
      <w:pPr>
        <w:jc w:val="center"/>
        <w:rPr>
          <w:lang w:eastAsia="zh-CN"/>
        </w:rPr>
      </w:pPr>
      <w:r>
        <w:rPr>
          <w:lang w:eastAsia="zh-CN"/>
        </w:rPr>
        <w:t>f2:</w:t>
      </w:r>
      <w:r w:rsidRPr="00626FC9">
        <w:t xml:space="preserve"> </w:t>
      </w:r>
      <w:r w:rsidR="00653F1E" w:rsidRPr="00653F1E">
        <w:t>[0, 0.6779755109014352, 0.36673015542147835, 0]</w:t>
      </w:r>
      <w:r>
        <w:rPr>
          <w:lang w:eastAsia="zh-CN"/>
        </w:rPr>
        <w:t>-</w:t>
      </w:r>
      <w:r>
        <w:rPr>
          <w:rFonts w:hint="eastAsia"/>
          <w:lang w:eastAsia="zh-CN"/>
        </w:rPr>
        <w:t>夏季型</w:t>
      </w:r>
    </w:p>
    <w:p w:rsidR="008D0D97" w:rsidRDefault="008D0D97" w:rsidP="008D0D97">
      <w:pPr>
        <w:jc w:val="center"/>
        <w:rPr>
          <w:lang w:eastAsia="zh-CN"/>
        </w:rPr>
      </w:pPr>
      <w:r>
        <w:rPr>
          <w:rFonts w:hint="eastAsia"/>
          <w:lang w:eastAsia="zh-CN"/>
        </w:rPr>
        <w:t>f3:</w:t>
      </w:r>
      <w:r w:rsidRPr="00626FC9">
        <w:t xml:space="preserve"> </w:t>
      </w:r>
      <w:r w:rsidR="0015437F" w:rsidRPr="0015437F">
        <w:rPr>
          <w:lang w:eastAsia="zh-CN"/>
        </w:rPr>
        <w:t>[0.5762528727137194, 0.4684527936091941, 0 , 0]</w:t>
      </w:r>
      <w:r w:rsidR="0015437F">
        <w:rPr>
          <w:lang w:eastAsia="zh-CN"/>
        </w:rPr>
        <w:t>-</w:t>
      </w:r>
      <w:r>
        <w:rPr>
          <w:rFonts w:hint="eastAsia"/>
          <w:lang w:eastAsia="zh-CN"/>
        </w:rPr>
        <w:t>春季型</w:t>
      </w:r>
    </w:p>
    <w:p w:rsidR="008D0D97" w:rsidRDefault="008D0D97" w:rsidP="008D0D97">
      <w:pPr>
        <w:jc w:val="center"/>
        <w:rPr>
          <w:lang w:eastAsia="zh-CN"/>
        </w:rPr>
      </w:pPr>
      <w:r>
        <w:rPr>
          <w:rFonts w:hint="eastAsia"/>
          <w:lang w:eastAsia="zh-CN"/>
        </w:rPr>
        <w:t>f4:</w:t>
      </w:r>
      <w:r w:rsidRPr="00626FC9">
        <w:t xml:space="preserve"> </w:t>
      </w:r>
      <w:r w:rsidR="00653F1E" w:rsidRPr="00653F1E">
        <w:rPr>
          <w:lang w:eastAsia="zh-CN"/>
        </w:rPr>
        <w:t>[0, 0, 0.5552503679318949, 0.3576488727992281]</w:t>
      </w:r>
      <w:r w:rsidR="00653F1E">
        <w:rPr>
          <w:lang w:eastAsia="zh-CN"/>
        </w:rPr>
        <w:t>-</w:t>
      </w:r>
      <w:r>
        <w:rPr>
          <w:rFonts w:hint="eastAsia"/>
          <w:lang w:eastAsia="zh-CN"/>
        </w:rPr>
        <w:t>秋季型</w:t>
      </w:r>
    </w:p>
    <w:p w:rsidR="008D0D97" w:rsidRDefault="008D0D97" w:rsidP="008D0D97">
      <w:pPr>
        <w:jc w:val="center"/>
        <w:rPr>
          <w:lang w:eastAsia="zh-CN"/>
        </w:rPr>
      </w:pPr>
    </w:p>
    <w:p w:rsidR="008D0D97" w:rsidRDefault="008D0D97" w:rsidP="008D0D97">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4F35F7">
        <w:rPr>
          <w:lang w:eastAsia="zh-CN"/>
        </w:rPr>
        <w:t>4.17</w:t>
      </w:r>
      <w:r>
        <w:rPr>
          <w:rFonts w:hint="eastAsia"/>
          <w:lang w:eastAsia="zh-CN"/>
        </w:rPr>
        <w:t>所示</w:t>
      </w:r>
      <w:r>
        <w:rPr>
          <w:lang w:eastAsia="zh-CN"/>
        </w:rPr>
        <w:t>的人为判断结果</w:t>
      </w:r>
      <w:r>
        <w:rPr>
          <w:rFonts w:hint="eastAsia"/>
          <w:lang w:eastAsia="zh-CN"/>
        </w:rPr>
        <w:t>吻合</w:t>
      </w:r>
      <w:r>
        <w:rPr>
          <w:lang w:eastAsia="zh-CN"/>
        </w:rPr>
        <w:t>。</w:t>
      </w:r>
    </w:p>
    <w:p w:rsidR="008D0D97" w:rsidRDefault="008D0D97" w:rsidP="008D0D97">
      <w:pPr>
        <w:rPr>
          <w:lang w:eastAsia="zh-CN"/>
        </w:rPr>
      </w:pPr>
      <w:r>
        <w:rPr>
          <w:rFonts w:hint="eastAsia"/>
          <w:lang w:eastAsia="zh-CN"/>
        </w:rPr>
        <w:tab/>
      </w:r>
    </w:p>
    <w:p w:rsidR="008D0D97" w:rsidRDefault="008D0D97" w:rsidP="00856EE3">
      <w:pPr>
        <w:rPr>
          <w:lang w:eastAsia="zh-CN"/>
        </w:rPr>
      </w:pPr>
    </w:p>
    <w:p w:rsidR="008D0D97" w:rsidRDefault="008D0D97" w:rsidP="00856EE3">
      <w:pPr>
        <w:rPr>
          <w:lang w:eastAsia="zh-CN"/>
        </w:rPr>
      </w:pPr>
    </w:p>
    <w:p w:rsidR="008D0D97" w:rsidRDefault="008D0D97" w:rsidP="00856EE3">
      <w:pPr>
        <w:rPr>
          <w:lang w:eastAsia="zh-CN"/>
        </w:rPr>
      </w:pPr>
    </w:p>
    <w:p w:rsidR="00856EE3" w:rsidRPr="003E19BB" w:rsidRDefault="00856EE3" w:rsidP="003E19BB">
      <w:pPr>
        <w:pStyle w:val="2"/>
        <w:rPr>
          <w:lang w:eastAsia="zh-CN"/>
        </w:rPr>
      </w:pPr>
      <w:r w:rsidRPr="003E19BB">
        <w:rPr>
          <w:rFonts w:hint="eastAsia"/>
          <w:lang w:eastAsia="zh-CN"/>
        </w:rPr>
        <w:t xml:space="preserve">4.5 </w:t>
      </w:r>
      <w:r w:rsidRPr="003E19BB">
        <w:rPr>
          <w:rFonts w:hint="eastAsia"/>
          <w:lang w:eastAsia="zh-CN"/>
        </w:rPr>
        <w:t>关</w:t>
      </w:r>
      <w:r w:rsidRPr="003E19BB">
        <w:rPr>
          <w:rFonts w:ascii="SimSun" w:eastAsia="SimSun" w:hAnsi="SimSun" w:cs="SimSun"/>
          <w:lang w:eastAsia="zh-CN"/>
        </w:rPr>
        <w:t>键</w:t>
      </w:r>
      <w:r w:rsidRPr="003E19BB">
        <w:rPr>
          <w:rFonts w:hint="eastAsia"/>
          <w:lang w:eastAsia="zh-CN"/>
        </w:rPr>
        <w:t>区域</w:t>
      </w:r>
      <w:r w:rsidRPr="003E19BB">
        <w:rPr>
          <w:lang w:eastAsia="zh-CN"/>
        </w:rPr>
        <w:t>的</w:t>
      </w:r>
      <w:r w:rsidRPr="003E19BB">
        <w:rPr>
          <w:rFonts w:ascii="SimSun" w:eastAsia="SimSun" w:hAnsi="SimSun" w:cs="SimSun"/>
          <w:lang w:eastAsia="zh-CN"/>
        </w:rPr>
        <w:t>综</w:t>
      </w:r>
      <w:r w:rsidRPr="003E19BB">
        <w:rPr>
          <w:rFonts w:hint="eastAsia"/>
          <w:lang w:eastAsia="zh-CN"/>
        </w:rPr>
        <w:t>合</w:t>
      </w:r>
      <w:r w:rsidRPr="003E19BB">
        <w:rPr>
          <w:lang w:eastAsia="zh-CN"/>
        </w:rPr>
        <w:t>考</w:t>
      </w:r>
      <w:r w:rsidRPr="003E19BB">
        <w:rPr>
          <w:rFonts w:ascii="SimSun" w:eastAsia="SimSun" w:hAnsi="SimSun" w:cs="SimSun"/>
          <w:lang w:eastAsia="zh-CN"/>
        </w:rPr>
        <w:t>虑</w:t>
      </w:r>
      <w:r w:rsidRPr="003E19BB">
        <w:rPr>
          <w:lang w:eastAsia="zh-CN"/>
        </w:rPr>
        <w:t>方法</w:t>
      </w:r>
    </w:p>
    <w:p w:rsidR="009F7776" w:rsidRPr="009F7776" w:rsidRDefault="009F7776" w:rsidP="00856EE3">
      <w:pPr>
        <w:rPr>
          <w:b/>
          <w:i/>
          <w:sz w:val="32"/>
          <w:lang w:eastAsia="zh-CN"/>
        </w:rPr>
      </w:pPr>
    </w:p>
    <w:p w:rsidR="009F7776" w:rsidRDefault="009F7776" w:rsidP="00856EE3">
      <w:pPr>
        <w:rPr>
          <w:lang w:eastAsia="zh-CN"/>
        </w:rPr>
      </w:pPr>
      <w:r>
        <w:rPr>
          <w:rFonts w:hint="eastAsia"/>
          <w:lang w:eastAsia="zh-CN"/>
        </w:rPr>
        <w:t>根据</w:t>
      </w:r>
      <w:r>
        <w:rPr>
          <w:lang w:eastAsia="zh-CN"/>
        </w:rPr>
        <w:t>本章第</w:t>
      </w:r>
      <w:r>
        <w:rPr>
          <w:lang w:eastAsia="zh-CN"/>
        </w:rPr>
        <w:t>1-4</w:t>
      </w:r>
      <w:r>
        <w:rPr>
          <w:rFonts w:hint="eastAsia"/>
          <w:lang w:eastAsia="zh-CN"/>
        </w:rPr>
        <w:t>小结</w:t>
      </w:r>
      <w:r>
        <w:rPr>
          <w:lang w:eastAsia="zh-CN"/>
        </w:rPr>
        <w:t>，当给出</w:t>
      </w:r>
      <w:r>
        <w:rPr>
          <w:rFonts w:hint="eastAsia"/>
          <w:lang w:eastAsia="zh-CN"/>
        </w:rPr>
        <w:t>一张</w:t>
      </w:r>
      <w:r>
        <w:rPr>
          <w:lang w:eastAsia="zh-CN"/>
        </w:rPr>
        <w:t>满足</w:t>
      </w:r>
      <w:r>
        <w:rPr>
          <w:lang w:eastAsia="zh-CN"/>
        </w:rPr>
        <w:t>3.1.1</w:t>
      </w:r>
      <w:r>
        <w:rPr>
          <w:lang w:eastAsia="zh-CN"/>
        </w:rPr>
        <w:t>构建</w:t>
      </w:r>
      <w:r>
        <w:rPr>
          <w:rFonts w:hint="eastAsia"/>
          <w:lang w:eastAsia="zh-CN"/>
        </w:rPr>
        <w:t>数据集</w:t>
      </w:r>
      <w:r>
        <w:rPr>
          <w:lang w:eastAsia="zh-CN"/>
        </w:rPr>
        <w:t>条件的人物正面照时，</w:t>
      </w:r>
      <w:r>
        <w:rPr>
          <w:rFonts w:hint="eastAsia"/>
          <w:lang w:eastAsia="zh-CN"/>
        </w:rPr>
        <w:t>我们</w:t>
      </w:r>
      <w:r>
        <w:rPr>
          <w:lang w:eastAsia="zh-CN"/>
        </w:rPr>
        <w:t>可以分别得到以下数据：</w:t>
      </w:r>
    </w:p>
    <w:p w:rsidR="003928E4" w:rsidRDefault="003928E4" w:rsidP="00856EE3">
      <w:pPr>
        <w:rPr>
          <w:lang w:eastAsia="zh-CN"/>
        </w:rPr>
      </w:pPr>
    </w:p>
    <w:p w:rsidR="009F7776" w:rsidRDefault="009F7776" w:rsidP="00856EE3">
      <w:pPr>
        <w:rPr>
          <w:lang w:eastAsia="zh-CN"/>
        </w:rPr>
      </w:pPr>
      <w:commentRangeStart w:id="79"/>
      <w:r>
        <w:rPr>
          <w:rFonts w:hint="eastAsia"/>
          <w:lang w:eastAsia="zh-CN"/>
        </w:rPr>
        <w:lastRenderedPageBreak/>
        <w:t>唇色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rsidR="009F7776" w:rsidRDefault="009F7776" w:rsidP="009F7776">
      <w:pPr>
        <w:rPr>
          <w:lang w:eastAsia="zh-CN"/>
        </w:rPr>
      </w:pPr>
      <w:r>
        <w:rPr>
          <w:rFonts w:hint="eastAsia"/>
          <w:lang w:eastAsia="zh-CN"/>
        </w:rPr>
        <w:t>肤色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rsidR="009F7776" w:rsidRDefault="009F7776" w:rsidP="009F7776">
      <w:pPr>
        <w:rPr>
          <w:lang w:eastAsia="zh-CN"/>
        </w:rPr>
      </w:pPr>
      <w:r>
        <w:rPr>
          <w:rFonts w:hint="eastAsia"/>
          <w:lang w:eastAsia="zh-CN"/>
        </w:rPr>
        <w:t>眉色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rsidR="009F7776" w:rsidRDefault="009F7776" w:rsidP="009F7776">
      <w:pPr>
        <w:rPr>
          <w:lang w:eastAsia="zh-CN"/>
        </w:rPr>
      </w:pPr>
      <w:r>
        <w:rPr>
          <w:rFonts w:hint="eastAsia"/>
          <w:lang w:eastAsia="zh-CN"/>
        </w:rPr>
        <w:t>瞳色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commentRangeEnd w:id="79"/>
    <w:p w:rsidR="009F7776" w:rsidRDefault="00411026" w:rsidP="00856EE3">
      <w:pPr>
        <w:rPr>
          <w:lang w:eastAsia="zh-CN"/>
        </w:rPr>
      </w:pPr>
      <w:r>
        <w:rPr>
          <w:rStyle w:val="ad"/>
          <w:rFonts w:ascii="宋体" w:hAnsi="宋体" w:cstheme="minorBidi"/>
        </w:rPr>
        <w:commentReference w:id="79"/>
      </w:r>
    </w:p>
    <w:p w:rsidR="003928E4" w:rsidRDefault="003928E4" w:rsidP="003928E4">
      <w:pPr>
        <w:ind w:firstLine="720"/>
        <w:rPr>
          <w:lang w:eastAsia="zh-CN"/>
        </w:rPr>
      </w:pPr>
      <w:commentRangeStart w:id="80"/>
      <w:r>
        <w:rPr>
          <w:lang w:eastAsia="zh-CN"/>
        </w:rPr>
        <w:t>下面我们需要做的工作是将唇色、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四个指示器表现出的季节特征综合起来，</w:t>
      </w:r>
      <w:r>
        <w:rPr>
          <w:rFonts w:hint="eastAsia"/>
          <w:lang w:eastAsia="zh-CN"/>
        </w:rPr>
        <w:t>得出人物</w:t>
      </w:r>
      <w:r>
        <w:rPr>
          <w:lang w:eastAsia="zh-CN"/>
        </w:rPr>
        <w:t>整体的季节特征。</w:t>
      </w:r>
      <w:r>
        <w:rPr>
          <w:rFonts w:hint="eastAsia"/>
          <w:lang w:eastAsia="zh-CN"/>
        </w:rPr>
        <w:t>我们采取</w:t>
      </w:r>
      <w:r>
        <w:rPr>
          <w:lang w:eastAsia="zh-CN"/>
        </w:rPr>
        <w:t>加权平均的算法，</w:t>
      </w:r>
      <w:r>
        <w:rPr>
          <w:rFonts w:hint="eastAsia"/>
          <w:lang w:eastAsia="zh-CN"/>
        </w:rPr>
        <w:t>给</w:t>
      </w:r>
      <w:r>
        <w:rPr>
          <w:lang w:eastAsia="zh-CN"/>
        </w:rPr>
        <w:t>每个指示器一个权重系数</w:t>
      </w:r>
      <w:r>
        <w:rPr>
          <w:lang w:eastAsia="zh-CN"/>
        </w:rPr>
        <w:t>coe</w:t>
      </w:r>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commentRangeEnd w:id="80"/>
      <w:r w:rsidR="00411026">
        <w:rPr>
          <w:rStyle w:val="ad"/>
          <w:rFonts w:ascii="宋体" w:hAnsi="宋体" w:cstheme="minorBidi"/>
        </w:rPr>
        <w:commentReference w:id="80"/>
      </w:r>
    </w:p>
    <w:p w:rsidR="003928E4" w:rsidRDefault="003928E4" w:rsidP="003928E4">
      <w:pPr>
        <w:ind w:firstLine="720"/>
        <w:rPr>
          <w:lang w:eastAsia="zh-CN"/>
        </w:rPr>
      </w:pPr>
      <w:r>
        <w:rPr>
          <w:rFonts w:hint="eastAsia"/>
          <w:lang w:eastAsia="zh-CN"/>
        </w:rPr>
        <w:t>根据</w:t>
      </w:r>
      <w:r>
        <w:rPr>
          <w:lang w:eastAsia="zh-CN"/>
        </w:rPr>
        <w:t>经验及对</w:t>
      </w:r>
      <w:r>
        <w:rPr>
          <w:lang w:eastAsia="zh-CN"/>
        </w:rPr>
        <w:t>3.1</w:t>
      </w:r>
      <w:r>
        <w:rPr>
          <w:rFonts w:hint="eastAsia"/>
          <w:lang w:eastAsia="zh-CN"/>
        </w:rPr>
        <w:t>中</w:t>
      </w:r>
      <w:r>
        <w:rPr>
          <w:lang w:eastAsia="zh-CN"/>
        </w:rPr>
        <w:t>数据集的观察，</w:t>
      </w:r>
      <w:r>
        <w:rPr>
          <w:rFonts w:hint="eastAsia"/>
          <w:lang w:eastAsia="zh-CN"/>
        </w:rPr>
        <w:t>首先</w:t>
      </w:r>
      <w:r>
        <w:rPr>
          <w:lang w:eastAsia="zh-CN"/>
        </w:rPr>
        <w:t>，</w:t>
      </w:r>
      <w:r>
        <w:rPr>
          <w:rFonts w:hint="eastAsia"/>
          <w:lang w:eastAsia="zh-CN"/>
        </w:rPr>
        <w:t>由于</w:t>
      </w:r>
      <w:r>
        <w:rPr>
          <w:lang w:eastAsia="zh-CN"/>
        </w:rPr>
        <w:t>肤色在面</w:t>
      </w:r>
      <w:r>
        <w:rPr>
          <w:rFonts w:hint="eastAsia"/>
          <w:lang w:eastAsia="zh-CN"/>
        </w:rPr>
        <w:t>部</w:t>
      </w:r>
      <w:r>
        <w:rPr>
          <w:lang w:eastAsia="zh-CN"/>
        </w:rPr>
        <w:t>占据绝大部分，当我们观察一</w:t>
      </w:r>
      <w:r>
        <w:rPr>
          <w:rFonts w:hint="eastAsia"/>
          <w:lang w:eastAsia="zh-CN"/>
        </w:rPr>
        <w:t>张</w:t>
      </w:r>
      <w:r>
        <w:rPr>
          <w:lang w:eastAsia="zh-CN"/>
        </w:rPr>
        <w:t>人物图像</w:t>
      </w:r>
      <w:r>
        <w:rPr>
          <w:rFonts w:hint="eastAsia"/>
          <w:lang w:eastAsia="zh-CN"/>
        </w:rPr>
        <w:t>时</w:t>
      </w:r>
      <w:r>
        <w:rPr>
          <w:lang w:eastAsia="zh-CN"/>
        </w:rPr>
        <w:t>，</w:t>
      </w:r>
      <w:r>
        <w:rPr>
          <w:rFonts w:hint="eastAsia"/>
          <w:lang w:eastAsia="zh-CN"/>
        </w:rPr>
        <w:t>眼球</w:t>
      </w:r>
      <w:r>
        <w:rPr>
          <w:lang w:eastAsia="zh-CN"/>
        </w:rPr>
        <w:t>总是会被最突出的、</w:t>
      </w:r>
      <w:r>
        <w:rPr>
          <w:rFonts w:hint="eastAsia"/>
          <w:lang w:eastAsia="zh-CN"/>
        </w:rPr>
        <w:t>占有</w:t>
      </w:r>
      <w:r>
        <w:rPr>
          <w:lang w:eastAsia="zh-CN"/>
        </w:rPr>
        <w:t>最多面积的</w:t>
      </w:r>
      <w:r>
        <w:rPr>
          <w:rFonts w:hint="eastAsia"/>
          <w:lang w:eastAsia="zh-CN"/>
        </w:rPr>
        <w:t>事物</w:t>
      </w:r>
      <w:r>
        <w:rPr>
          <w:lang w:eastAsia="zh-CN"/>
        </w:rPr>
        <w:t>吸引。肤色</w:t>
      </w:r>
      <w:r>
        <w:rPr>
          <w:rFonts w:hint="eastAsia"/>
          <w:lang w:eastAsia="zh-CN"/>
        </w:rPr>
        <w:t>对</w:t>
      </w:r>
      <w:r>
        <w:rPr>
          <w:lang w:eastAsia="zh-CN"/>
        </w:rPr>
        <w:t>人物的观感和所属季节类型的影响程度极大，</w:t>
      </w:r>
      <w:r>
        <w:rPr>
          <w:rFonts w:hint="eastAsia"/>
          <w:lang w:eastAsia="zh-CN"/>
        </w:rPr>
        <w:t>深肤色</w:t>
      </w:r>
      <w:r>
        <w:rPr>
          <w:lang w:eastAsia="zh-CN"/>
        </w:rPr>
        <w:t>与浅肤色</w:t>
      </w:r>
      <w:r>
        <w:rPr>
          <w:rFonts w:hint="eastAsia"/>
          <w:lang w:eastAsia="zh-CN"/>
        </w:rPr>
        <w:t>对于对</w:t>
      </w:r>
      <w:r>
        <w:rPr>
          <w:lang w:eastAsia="zh-CN"/>
        </w:rPr>
        <w:t>该</w:t>
      </w:r>
      <w:r>
        <w:rPr>
          <w:rFonts w:hint="eastAsia"/>
          <w:lang w:eastAsia="zh-CN"/>
        </w:rPr>
        <w:t>人物</w:t>
      </w:r>
      <w:r>
        <w:rPr>
          <w:lang w:eastAsia="zh-CN"/>
        </w:rPr>
        <w:t>进行</w:t>
      </w:r>
      <w:r>
        <w:rPr>
          <w:lang w:eastAsia="zh-CN"/>
        </w:rPr>
        <w:t>“</w:t>
      </w:r>
      <w:r>
        <w:rPr>
          <w:lang w:eastAsia="zh-CN"/>
        </w:rPr>
        <w:t>冷</w:t>
      </w:r>
      <w:r>
        <w:rPr>
          <w:lang w:eastAsia="zh-CN"/>
        </w:rPr>
        <w:t>”</w:t>
      </w:r>
      <w:r>
        <w:rPr>
          <w:lang w:eastAsia="zh-CN"/>
        </w:rPr>
        <w:t>、</w:t>
      </w:r>
      <w:r>
        <w:rPr>
          <w:lang w:eastAsia="zh-CN"/>
        </w:rPr>
        <w:t>“</w:t>
      </w:r>
      <w:r>
        <w:rPr>
          <w:lang w:eastAsia="zh-CN"/>
        </w:rPr>
        <w:t>暖</w:t>
      </w:r>
      <w:r>
        <w:rPr>
          <w:lang w:eastAsia="zh-CN"/>
        </w:rPr>
        <w:t>”</w:t>
      </w:r>
      <w:r>
        <w:rPr>
          <w:lang w:eastAsia="zh-CN"/>
        </w:rPr>
        <w:t>的判断也</w:t>
      </w:r>
      <w:r>
        <w:rPr>
          <w:rFonts w:hint="eastAsia"/>
          <w:lang w:eastAsia="zh-CN"/>
        </w:rPr>
        <w:t>有</w:t>
      </w:r>
      <w:r>
        <w:rPr>
          <w:lang w:eastAsia="zh-CN"/>
        </w:rPr>
        <w:t>极大的影响。因此，</w:t>
      </w:r>
      <w:r>
        <w:rPr>
          <w:rFonts w:hint="eastAsia"/>
          <w:lang w:eastAsia="zh-CN"/>
        </w:rPr>
        <w:t>我们</w:t>
      </w:r>
      <w:r>
        <w:rPr>
          <w:lang w:eastAsia="zh-CN"/>
        </w:rPr>
        <w:t>给</w:t>
      </w:r>
      <w:r>
        <w:rPr>
          <w:lang w:eastAsia="zh-CN"/>
        </w:rPr>
        <w:t>“</w:t>
      </w:r>
      <w:r>
        <w:rPr>
          <w:lang w:eastAsia="zh-CN"/>
        </w:rPr>
        <w:t>肤色</w:t>
      </w:r>
      <w:r>
        <w:rPr>
          <w:lang w:eastAsia="zh-CN"/>
        </w:rPr>
        <w:t>”0.40</w:t>
      </w:r>
      <w:r>
        <w:rPr>
          <w:rFonts w:hint="eastAsia"/>
          <w:lang w:eastAsia="zh-CN"/>
        </w:rPr>
        <w:t>的</w:t>
      </w:r>
      <w:r>
        <w:rPr>
          <w:lang w:eastAsia="zh-CN"/>
        </w:rPr>
        <w:t>权重系数，</w:t>
      </w:r>
      <w:r>
        <w:rPr>
          <w:rFonts w:hint="eastAsia"/>
          <w:lang w:eastAsia="zh-CN"/>
        </w:rPr>
        <w:t>即</w:t>
      </w:r>
      <w:r>
        <w:rPr>
          <w:lang w:eastAsia="zh-CN"/>
        </w:rPr>
        <w:t>coe</w:t>
      </w:r>
      <w:r w:rsidRPr="003928E4">
        <w:rPr>
          <w:vertAlign w:val="subscript"/>
          <w:lang w:eastAsia="zh-CN"/>
        </w:rPr>
        <w:t>skin</w:t>
      </w:r>
      <w:r>
        <w:rPr>
          <w:lang w:eastAsia="zh-CN"/>
        </w:rPr>
        <w:t>=0.40</w:t>
      </w:r>
      <w:r>
        <w:rPr>
          <w:lang w:eastAsia="zh-CN"/>
        </w:rPr>
        <w:t>。</w:t>
      </w:r>
    </w:p>
    <w:p w:rsidR="003928E4" w:rsidRDefault="003928E4" w:rsidP="003928E4">
      <w:pPr>
        <w:ind w:firstLine="720"/>
        <w:rPr>
          <w:lang w:eastAsia="zh-CN"/>
        </w:rPr>
      </w:pPr>
      <w:r>
        <w:rPr>
          <w:rFonts w:hint="eastAsia"/>
          <w:lang w:eastAsia="zh-CN"/>
        </w:rPr>
        <w:t>其次</w:t>
      </w:r>
      <w:r>
        <w:rPr>
          <w:lang w:eastAsia="zh-CN"/>
        </w:rPr>
        <w:t>，</w:t>
      </w:r>
      <w:r w:rsidR="00875E12">
        <w:rPr>
          <w:rFonts w:hint="eastAsia"/>
          <w:lang w:eastAsia="zh-CN"/>
        </w:rPr>
        <w:t>不同人</w:t>
      </w:r>
      <w:r w:rsidR="00875E12">
        <w:rPr>
          <w:lang w:eastAsia="zh-CN"/>
        </w:rPr>
        <w:t>之间的</w:t>
      </w:r>
      <w:r w:rsidR="00EA3650">
        <w:rPr>
          <w:lang w:eastAsia="zh-CN"/>
        </w:rPr>
        <w:t>唇色</w:t>
      </w:r>
      <w:r w:rsidR="00EA3650">
        <w:rPr>
          <w:rFonts w:hint="eastAsia"/>
          <w:lang w:eastAsia="zh-CN"/>
        </w:rPr>
        <w:t>差异</w:t>
      </w:r>
      <w:r w:rsidR="00EA3650">
        <w:rPr>
          <w:lang w:eastAsia="zh-CN"/>
        </w:rPr>
        <w:t>也比较明显，</w:t>
      </w:r>
      <w:r w:rsidR="00EA3650">
        <w:rPr>
          <w:rFonts w:hint="eastAsia"/>
          <w:lang w:eastAsia="zh-CN"/>
        </w:rPr>
        <w:t>苍白的</w:t>
      </w:r>
      <w:r w:rsidR="00EA3650">
        <w:rPr>
          <w:lang w:eastAsia="zh-CN"/>
        </w:rPr>
        <w:t>秋季唇色类型与浓郁发紫的冬季唇色类型有非常大的观感差异，</w:t>
      </w:r>
      <w:r w:rsidR="00EA3650">
        <w:rPr>
          <w:rFonts w:hint="eastAsia"/>
          <w:lang w:eastAsia="zh-CN"/>
        </w:rPr>
        <w:t>十分</w:t>
      </w:r>
      <w:r w:rsidR="00EA3650">
        <w:rPr>
          <w:lang w:eastAsia="zh-CN"/>
        </w:rPr>
        <w:t>影响对于</w:t>
      </w:r>
      <w:r w:rsidR="00EA3650">
        <w:rPr>
          <w:rFonts w:hint="eastAsia"/>
          <w:lang w:eastAsia="zh-CN"/>
        </w:rPr>
        <w:t>人物</w:t>
      </w:r>
      <w:r w:rsidR="00EA3650">
        <w:rPr>
          <w:lang w:eastAsia="zh-CN"/>
        </w:rPr>
        <w:t>冷暖观感的判断</w:t>
      </w:r>
      <w:r w:rsidR="00115D6B">
        <w:rPr>
          <w:lang w:eastAsia="zh-CN"/>
        </w:rPr>
        <w:t>。通过对</w:t>
      </w:r>
      <w:r w:rsidR="00115D6B">
        <w:rPr>
          <w:lang w:eastAsia="zh-CN"/>
        </w:rPr>
        <w:t>3.1</w:t>
      </w:r>
      <w:r w:rsidR="00115D6B">
        <w:rPr>
          <w:rFonts w:hint="eastAsia"/>
          <w:lang w:eastAsia="zh-CN"/>
        </w:rPr>
        <w:t>数据集</w:t>
      </w:r>
      <w:r w:rsidR="00115D6B">
        <w:rPr>
          <w:lang w:eastAsia="zh-CN"/>
        </w:rPr>
        <w:t>的观察，</w:t>
      </w:r>
      <w:r w:rsidR="00115D6B">
        <w:rPr>
          <w:rFonts w:hint="eastAsia"/>
          <w:lang w:eastAsia="zh-CN"/>
        </w:rPr>
        <w:t>不同季节</w:t>
      </w:r>
      <w:r w:rsidR="00115D6B">
        <w:rPr>
          <w:lang w:eastAsia="zh-CN"/>
        </w:rPr>
        <w:t>类型人物之间的唇色</w:t>
      </w:r>
      <w:r w:rsidR="005C5123">
        <w:rPr>
          <w:rFonts w:hint="eastAsia"/>
          <w:lang w:eastAsia="zh-CN"/>
        </w:rPr>
        <w:t>有</w:t>
      </w:r>
      <w:r w:rsidR="005C5123">
        <w:rPr>
          <w:lang w:eastAsia="zh-CN"/>
        </w:rPr>
        <w:t>明显差异。</w:t>
      </w:r>
      <w:r w:rsidR="00115D6B">
        <w:rPr>
          <w:rFonts w:hint="eastAsia"/>
          <w:lang w:eastAsia="zh-CN"/>
        </w:rPr>
        <w:t>因此</w:t>
      </w:r>
      <w:r w:rsidR="00115D6B">
        <w:rPr>
          <w:lang w:eastAsia="zh-CN"/>
        </w:rPr>
        <w:t>，</w:t>
      </w:r>
      <w:r w:rsidR="00115D6B">
        <w:rPr>
          <w:rFonts w:hint="eastAsia"/>
          <w:lang w:eastAsia="zh-CN"/>
        </w:rPr>
        <w:t>我们</w:t>
      </w:r>
      <w:r w:rsidR="00115D6B">
        <w:rPr>
          <w:lang w:eastAsia="zh-CN"/>
        </w:rPr>
        <w:t>也给</w:t>
      </w:r>
      <w:r w:rsidR="00115D6B">
        <w:rPr>
          <w:lang w:eastAsia="zh-CN"/>
        </w:rPr>
        <w:t>“</w:t>
      </w:r>
      <w:r w:rsidR="005C5123">
        <w:rPr>
          <w:lang w:eastAsia="zh-CN"/>
        </w:rPr>
        <w:t>唇色</w:t>
      </w:r>
      <w:r w:rsidR="00115D6B">
        <w:rPr>
          <w:lang w:eastAsia="zh-CN"/>
        </w:rPr>
        <w:t>”</w:t>
      </w:r>
      <w:r w:rsidR="005C5123">
        <w:rPr>
          <w:lang w:eastAsia="zh-CN"/>
        </w:rPr>
        <w:t>0.40</w:t>
      </w:r>
      <w:r w:rsidR="005C5123">
        <w:rPr>
          <w:rFonts w:hint="eastAsia"/>
          <w:lang w:eastAsia="zh-CN"/>
        </w:rPr>
        <w:t>的</w:t>
      </w:r>
      <w:r w:rsidR="005C5123">
        <w:rPr>
          <w:lang w:eastAsia="zh-CN"/>
        </w:rPr>
        <w:t>权重系数，</w:t>
      </w:r>
      <w:r w:rsidR="005C5123">
        <w:rPr>
          <w:rFonts w:hint="eastAsia"/>
          <w:lang w:eastAsia="zh-CN"/>
        </w:rPr>
        <w:t>即</w:t>
      </w:r>
      <w:r w:rsidR="005C5123">
        <w:rPr>
          <w:lang w:eastAsia="zh-CN"/>
        </w:rPr>
        <w:t>coe</w:t>
      </w:r>
      <w:r w:rsidR="005C5123" w:rsidRPr="005C5123">
        <w:rPr>
          <w:vertAlign w:val="subscript"/>
          <w:lang w:eastAsia="zh-CN"/>
        </w:rPr>
        <w:t>lip</w:t>
      </w:r>
      <w:r w:rsidR="005C5123">
        <w:rPr>
          <w:lang w:eastAsia="zh-CN"/>
        </w:rPr>
        <w:t>=0.40</w:t>
      </w:r>
      <w:r w:rsidR="004B22CF">
        <w:rPr>
          <w:lang w:eastAsia="zh-CN"/>
        </w:rPr>
        <w:t>。</w:t>
      </w:r>
    </w:p>
    <w:p w:rsidR="005C5123" w:rsidRDefault="005C5123" w:rsidP="003928E4">
      <w:pPr>
        <w:ind w:firstLine="720"/>
        <w:rPr>
          <w:lang w:eastAsia="zh-CN"/>
        </w:rPr>
      </w:pPr>
      <w:r>
        <w:rPr>
          <w:rFonts w:hint="eastAsia"/>
          <w:lang w:eastAsia="zh-CN"/>
        </w:rPr>
        <w:t>紧接着</w:t>
      </w:r>
      <w:r>
        <w:rPr>
          <w:lang w:eastAsia="zh-CN"/>
        </w:rPr>
        <w:t>，</w:t>
      </w:r>
      <w:r>
        <w:rPr>
          <w:rFonts w:hint="eastAsia"/>
          <w:lang w:eastAsia="zh-CN"/>
        </w:rPr>
        <w:t>通过</w:t>
      </w:r>
      <w:r>
        <w:rPr>
          <w:lang w:eastAsia="zh-CN"/>
        </w:rPr>
        <w:t>观察</w:t>
      </w:r>
      <w:r>
        <w:rPr>
          <w:lang w:eastAsia="zh-CN"/>
        </w:rPr>
        <w:t>3.1</w:t>
      </w:r>
      <w:r>
        <w:rPr>
          <w:rFonts w:hint="eastAsia"/>
          <w:lang w:eastAsia="zh-CN"/>
        </w:rPr>
        <w:t>中</w:t>
      </w:r>
      <w:r>
        <w:rPr>
          <w:lang w:eastAsia="zh-CN"/>
        </w:rPr>
        <w:t>的数据集，</w:t>
      </w:r>
      <w:r>
        <w:rPr>
          <w:rFonts w:hint="eastAsia"/>
          <w:lang w:eastAsia="zh-CN"/>
        </w:rPr>
        <w:t>大多数</w:t>
      </w:r>
      <w:r>
        <w:rPr>
          <w:lang w:eastAsia="zh-CN"/>
        </w:rPr>
        <w:t>人的眉色集中在深棕或浅棕这一颜色区间，不同季节类型人物之间的</w:t>
      </w:r>
      <w:r>
        <w:rPr>
          <w:rFonts w:hint="eastAsia"/>
          <w:lang w:eastAsia="zh-CN"/>
        </w:rPr>
        <w:t>差别</w:t>
      </w:r>
      <w:r>
        <w:rPr>
          <w:lang w:eastAsia="zh-CN"/>
        </w:rPr>
        <w:t>并不是</w:t>
      </w:r>
      <w:r>
        <w:rPr>
          <w:rFonts w:hint="eastAsia"/>
          <w:lang w:eastAsia="zh-CN"/>
        </w:rPr>
        <w:t>非常</w:t>
      </w:r>
      <w:r>
        <w:rPr>
          <w:lang w:eastAsia="zh-CN"/>
        </w:rPr>
        <w:t>大，而且眉毛在面部占有少数区域，因此我们给</w:t>
      </w:r>
      <w:r>
        <w:rPr>
          <w:lang w:eastAsia="zh-CN"/>
        </w:rPr>
        <w:t>“</w:t>
      </w:r>
      <w:r>
        <w:rPr>
          <w:lang w:eastAsia="zh-CN"/>
        </w:rPr>
        <w:t>眉色</w:t>
      </w:r>
      <w:r>
        <w:rPr>
          <w:lang w:eastAsia="zh-CN"/>
        </w:rPr>
        <w:t>”0.15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brow</w:t>
      </w:r>
      <w:r>
        <w:rPr>
          <w:lang w:eastAsia="zh-CN"/>
        </w:rPr>
        <w:t>=0.15</w:t>
      </w:r>
    </w:p>
    <w:p w:rsidR="005C5123" w:rsidRDefault="005C5123" w:rsidP="003928E4">
      <w:pPr>
        <w:ind w:firstLine="720"/>
        <w:rPr>
          <w:lang w:eastAsia="zh-CN"/>
        </w:rPr>
      </w:pPr>
      <w:r>
        <w:rPr>
          <w:rFonts w:hint="eastAsia"/>
          <w:lang w:eastAsia="zh-CN"/>
        </w:rPr>
        <w:t>最后</w:t>
      </w:r>
      <w:r>
        <w:rPr>
          <w:lang w:eastAsia="zh-CN"/>
        </w:rPr>
        <w:t>，</w:t>
      </w:r>
      <w:r>
        <w:rPr>
          <w:rFonts w:hint="eastAsia"/>
          <w:lang w:eastAsia="zh-CN"/>
        </w:rPr>
        <w:t>由于虹膜</w:t>
      </w:r>
      <w:r>
        <w:rPr>
          <w:lang w:eastAsia="zh-CN"/>
        </w:rPr>
        <w:t>的颜色在</w:t>
      </w:r>
      <w:r>
        <w:rPr>
          <w:rFonts w:hint="eastAsia"/>
          <w:lang w:eastAsia="zh-CN"/>
        </w:rPr>
        <w:t>照片</w:t>
      </w:r>
      <w:r>
        <w:rPr>
          <w:lang w:eastAsia="zh-CN"/>
        </w:rPr>
        <w:t>中</w:t>
      </w:r>
      <w:r>
        <w:rPr>
          <w:rFonts w:hint="eastAsia"/>
          <w:lang w:eastAsia="zh-CN"/>
        </w:rPr>
        <w:t>受</w:t>
      </w:r>
      <w:r>
        <w:rPr>
          <w:lang w:eastAsia="zh-CN"/>
        </w:rPr>
        <w:t>眼睛反光影响严重，</w:t>
      </w:r>
      <w:r>
        <w:rPr>
          <w:rFonts w:hint="eastAsia"/>
          <w:lang w:eastAsia="zh-CN"/>
        </w:rPr>
        <w:t>而且</w:t>
      </w:r>
      <w:r>
        <w:rPr>
          <w:lang w:eastAsia="zh-CN"/>
        </w:rPr>
        <w:t>所有人的瞳孔部分都是黑</w:t>
      </w:r>
      <w:r>
        <w:rPr>
          <w:rFonts w:hint="eastAsia"/>
          <w:lang w:eastAsia="zh-CN"/>
        </w:rPr>
        <w:t>色</w:t>
      </w:r>
      <w:r>
        <w:rPr>
          <w:lang w:eastAsia="zh-CN"/>
        </w:rPr>
        <w:t>，</w:t>
      </w:r>
      <w:r>
        <w:rPr>
          <w:rFonts w:hint="eastAsia"/>
          <w:lang w:eastAsia="zh-CN"/>
        </w:rPr>
        <w:t>通俗意义</w:t>
      </w:r>
      <w:r>
        <w:rPr>
          <w:lang w:eastAsia="zh-CN"/>
        </w:rPr>
        <w:t>上的</w:t>
      </w:r>
      <w:r>
        <w:rPr>
          <w:lang w:eastAsia="zh-CN"/>
        </w:rPr>
        <w:t>“</w:t>
      </w:r>
      <w:r>
        <w:rPr>
          <w:lang w:eastAsia="zh-CN"/>
        </w:rPr>
        <w:t>瞳色</w:t>
      </w:r>
      <w:r>
        <w:rPr>
          <w:lang w:eastAsia="zh-CN"/>
        </w:rPr>
        <w:t>”</w:t>
      </w:r>
      <w:r>
        <w:rPr>
          <w:lang w:eastAsia="zh-CN"/>
        </w:rPr>
        <w:t>实际上是</w:t>
      </w:r>
      <w:r>
        <w:rPr>
          <w:rFonts w:hint="eastAsia"/>
          <w:lang w:eastAsia="zh-CN"/>
        </w:rPr>
        <w:t>指</w:t>
      </w:r>
      <w:r>
        <w:rPr>
          <w:lang w:eastAsia="zh-CN"/>
        </w:rPr>
        <w:t>虹膜的颜色，</w:t>
      </w:r>
      <w:r>
        <w:rPr>
          <w:rFonts w:hint="eastAsia"/>
          <w:lang w:eastAsia="zh-CN"/>
        </w:rPr>
        <w:t>而</w:t>
      </w:r>
      <w:r>
        <w:rPr>
          <w:lang w:eastAsia="zh-CN"/>
        </w:rPr>
        <w:t>在照片中虹膜</w:t>
      </w:r>
      <w:r>
        <w:rPr>
          <w:rFonts w:hint="eastAsia"/>
          <w:lang w:eastAsia="zh-CN"/>
        </w:rPr>
        <w:t>所占部分</w:t>
      </w:r>
      <w:r>
        <w:rPr>
          <w:lang w:eastAsia="zh-CN"/>
        </w:rPr>
        <w:t>极少。更重要的是，人</w:t>
      </w:r>
      <w:r>
        <w:rPr>
          <w:rFonts w:hint="eastAsia"/>
          <w:lang w:eastAsia="zh-CN"/>
        </w:rPr>
        <w:t>类</w:t>
      </w:r>
      <w:r>
        <w:rPr>
          <w:lang w:eastAsia="zh-CN"/>
        </w:rPr>
        <w:t>的瞳色在面部</w:t>
      </w:r>
      <w:r>
        <w:rPr>
          <w:rFonts w:hint="eastAsia"/>
          <w:lang w:eastAsia="zh-CN"/>
        </w:rPr>
        <w:t>只</w:t>
      </w:r>
      <w:r>
        <w:rPr>
          <w:lang w:eastAsia="zh-CN"/>
        </w:rPr>
        <w:t>占极小的面积，</w:t>
      </w:r>
      <w:r>
        <w:rPr>
          <w:rFonts w:hint="eastAsia"/>
          <w:lang w:eastAsia="zh-CN"/>
        </w:rPr>
        <w:t>基本</w:t>
      </w:r>
      <w:r>
        <w:rPr>
          <w:lang w:eastAsia="zh-CN"/>
        </w:rPr>
        <w:t>不影响对</w:t>
      </w:r>
      <w:r>
        <w:rPr>
          <w:rFonts w:hint="eastAsia"/>
          <w:lang w:eastAsia="zh-CN"/>
        </w:rPr>
        <w:t>人物</w:t>
      </w:r>
      <w:r>
        <w:rPr>
          <w:lang w:eastAsia="zh-CN"/>
        </w:rPr>
        <w:t>进行季节判断，</w:t>
      </w:r>
      <w:r>
        <w:rPr>
          <w:rFonts w:hint="eastAsia"/>
          <w:lang w:eastAsia="zh-CN"/>
        </w:rPr>
        <w:t>而</w:t>
      </w:r>
      <w:r>
        <w:rPr>
          <w:lang w:eastAsia="zh-CN"/>
        </w:rPr>
        <w:t>在</w:t>
      </w:r>
      <w:r>
        <w:rPr>
          <w:lang w:eastAsia="zh-CN"/>
        </w:rPr>
        <w:t>3.1</w:t>
      </w:r>
      <w:r>
        <w:rPr>
          <w:rFonts w:hint="eastAsia"/>
          <w:lang w:eastAsia="zh-CN"/>
        </w:rPr>
        <w:t>的</w:t>
      </w:r>
      <w:r>
        <w:rPr>
          <w:lang w:eastAsia="zh-CN"/>
        </w:rPr>
        <w:t>数据集中，</w:t>
      </w:r>
      <w:r>
        <w:rPr>
          <w:rFonts w:hint="eastAsia"/>
          <w:lang w:eastAsia="zh-CN"/>
        </w:rPr>
        <w:t>不同季节</w:t>
      </w:r>
      <w:r>
        <w:rPr>
          <w:lang w:eastAsia="zh-CN"/>
        </w:rPr>
        <w:t>类型的人物之间，</w:t>
      </w:r>
      <w:r>
        <w:rPr>
          <w:rFonts w:hint="eastAsia"/>
          <w:lang w:eastAsia="zh-CN"/>
        </w:rPr>
        <w:t>瞳色也</w:t>
      </w:r>
      <w:r>
        <w:rPr>
          <w:lang w:eastAsia="zh-CN"/>
        </w:rPr>
        <w:t>并无较大差异。</w:t>
      </w:r>
      <w:r>
        <w:rPr>
          <w:rFonts w:hint="eastAsia"/>
          <w:lang w:eastAsia="zh-CN"/>
        </w:rPr>
        <w:t>综上所述</w:t>
      </w:r>
      <w:r>
        <w:rPr>
          <w:lang w:eastAsia="zh-CN"/>
        </w:rPr>
        <w:t>，</w:t>
      </w:r>
      <w:r>
        <w:rPr>
          <w:rFonts w:hint="eastAsia"/>
          <w:lang w:eastAsia="zh-CN"/>
        </w:rPr>
        <w:t>我们</w:t>
      </w:r>
      <w:r>
        <w:rPr>
          <w:lang w:eastAsia="zh-CN"/>
        </w:rPr>
        <w:t>给</w:t>
      </w:r>
      <w:r>
        <w:rPr>
          <w:lang w:eastAsia="zh-CN"/>
        </w:rPr>
        <w:t>“</w:t>
      </w:r>
      <w:r>
        <w:rPr>
          <w:lang w:eastAsia="zh-CN"/>
        </w:rPr>
        <w:t>瞳色</w:t>
      </w:r>
      <w:r>
        <w:rPr>
          <w:lang w:eastAsia="zh-CN"/>
        </w:rPr>
        <w:t>”0.05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eye</w:t>
      </w:r>
      <w:r>
        <w:rPr>
          <w:lang w:eastAsia="zh-CN"/>
        </w:rPr>
        <w:t>=0.05.</w:t>
      </w:r>
    </w:p>
    <w:p w:rsidR="00F24695" w:rsidRDefault="0019761D" w:rsidP="003928E4">
      <w:pPr>
        <w:ind w:firstLine="720"/>
        <w:rPr>
          <w:lang w:eastAsia="zh-CN"/>
        </w:rPr>
      </w:pPr>
      <w:r>
        <w:rPr>
          <w:lang w:eastAsia="zh-CN"/>
        </w:rPr>
        <w:t>下面以图</w:t>
      </w:r>
      <w:r>
        <w:rPr>
          <w:lang w:eastAsia="zh-CN"/>
        </w:rPr>
        <w:t>4.17</w:t>
      </w:r>
      <w:r>
        <w:rPr>
          <w:rFonts w:hint="eastAsia"/>
          <w:lang w:eastAsia="zh-CN"/>
        </w:rPr>
        <w:t>为例</w:t>
      </w:r>
      <w:r>
        <w:rPr>
          <w:lang w:eastAsia="zh-CN"/>
        </w:rPr>
        <w:t>，</w:t>
      </w:r>
      <w:r>
        <w:rPr>
          <w:rFonts w:hint="eastAsia"/>
          <w:lang w:eastAsia="zh-CN"/>
        </w:rPr>
        <w:t>展示为图中</w:t>
      </w:r>
      <w:r>
        <w:rPr>
          <w:lang w:eastAsia="zh-CN"/>
        </w:rPr>
        <w:t>人物判断季节类型的结果如下，</w:t>
      </w:r>
      <w:r>
        <w:rPr>
          <w:rFonts w:hint="eastAsia"/>
          <w:lang w:eastAsia="zh-CN"/>
        </w:rPr>
        <w:t>图</w:t>
      </w:r>
      <w:r>
        <w:rPr>
          <w:lang w:eastAsia="zh-CN"/>
        </w:rPr>
        <w:t>4.17</w:t>
      </w:r>
      <w:r>
        <w:rPr>
          <w:rFonts w:hint="eastAsia"/>
          <w:lang w:eastAsia="zh-CN"/>
        </w:rPr>
        <w:t>为</w:t>
      </w:r>
      <w:r>
        <w:rPr>
          <w:lang w:eastAsia="zh-CN"/>
        </w:rPr>
        <w:t>在</w:t>
      </w:r>
      <w:r>
        <w:rPr>
          <w:lang w:eastAsia="zh-CN"/>
        </w:rPr>
        <w:t>3.1</w:t>
      </w:r>
      <w:r>
        <w:rPr>
          <w:rFonts w:hint="eastAsia"/>
          <w:lang w:eastAsia="zh-CN"/>
        </w:rPr>
        <w:t>数据集</w:t>
      </w:r>
      <w:r>
        <w:rPr>
          <w:lang w:eastAsia="zh-CN"/>
        </w:rPr>
        <w:t>中随机选择的一张</w:t>
      </w:r>
      <w:r>
        <w:rPr>
          <w:rFonts w:hint="eastAsia"/>
          <w:lang w:eastAsia="zh-CN"/>
        </w:rPr>
        <w:t>图像</w:t>
      </w:r>
      <w:r>
        <w:rPr>
          <w:lang w:eastAsia="zh-CN"/>
        </w:rPr>
        <w:t>，</w:t>
      </w:r>
      <w:r>
        <w:rPr>
          <w:rFonts w:hint="eastAsia"/>
          <w:lang w:eastAsia="zh-CN"/>
        </w:rPr>
        <w:t>在</w:t>
      </w:r>
      <w:r>
        <w:rPr>
          <w:lang w:eastAsia="zh-CN"/>
        </w:rPr>
        <w:t>数据集中，</w:t>
      </w:r>
      <w:r>
        <w:rPr>
          <w:rFonts w:hint="eastAsia"/>
          <w:lang w:eastAsia="zh-CN"/>
        </w:rPr>
        <w:t>图中</w:t>
      </w:r>
      <w:r>
        <w:rPr>
          <w:lang w:eastAsia="zh-CN"/>
        </w:rPr>
        <w:t>人物被认定为属于</w:t>
      </w:r>
      <w:r>
        <w:rPr>
          <w:lang w:eastAsia="zh-CN"/>
        </w:rPr>
        <w:t>“</w:t>
      </w:r>
      <w:r>
        <w:rPr>
          <w:rFonts w:hint="eastAsia"/>
          <w:lang w:eastAsia="zh-CN"/>
        </w:rPr>
        <w:t>夏季型</w:t>
      </w:r>
      <w:r>
        <w:rPr>
          <w:lang w:eastAsia="zh-CN"/>
        </w:rPr>
        <w:t>”</w:t>
      </w:r>
      <w:r>
        <w:rPr>
          <w:lang w:eastAsia="zh-CN"/>
        </w:rPr>
        <w:t>：</w:t>
      </w:r>
    </w:p>
    <w:p w:rsidR="0019761D" w:rsidRDefault="0019761D" w:rsidP="0019761D">
      <w:pPr>
        <w:rPr>
          <w:lang w:eastAsia="zh-CN"/>
        </w:rPr>
      </w:pPr>
    </w:p>
    <w:p w:rsidR="0019761D" w:rsidRDefault="0019761D" w:rsidP="0019761D">
      <w:pPr>
        <w:ind w:firstLine="720"/>
        <w:jc w:val="center"/>
        <w:rPr>
          <w:lang w:eastAsia="zh-CN"/>
        </w:rPr>
      </w:pPr>
      <w:r>
        <w:rPr>
          <w:rFonts w:hint="eastAsia"/>
          <w:noProof/>
          <w:lang w:eastAsia="zh-CN"/>
        </w:rPr>
        <w:drawing>
          <wp:inline distT="0" distB="0" distL="0" distR="0">
            <wp:extent cx="2365927" cy="1986788"/>
            <wp:effectExtent l="0" t="0" r="0" b="0"/>
            <wp:docPr id="49" name="Picture 49" descr="database/summer/sum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base/summer/summer.jpe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396125" cy="2012146"/>
                    </a:xfrm>
                    <a:prstGeom prst="rect">
                      <a:avLst/>
                    </a:prstGeom>
                    <a:noFill/>
                    <a:ln>
                      <a:noFill/>
                    </a:ln>
                  </pic:spPr>
                </pic:pic>
              </a:graphicData>
            </a:graphic>
          </wp:inline>
        </w:drawing>
      </w:r>
    </w:p>
    <w:p w:rsidR="0019761D" w:rsidRDefault="0019761D" w:rsidP="0019761D">
      <w:pPr>
        <w:ind w:firstLine="720"/>
        <w:jc w:val="center"/>
        <w:rPr>
          <w:lang w:eastAsia="zh-CN"/>
        </w:rPr>
      </w:pPr>
      <w:r>
        <w:rPr>
          <w:rFonts w:hint="eastAsia"/>
          <w:lang w:eastAsia="zh-CN"/>
        </w:rPr>
        <w:t>图</w:t>
      </w:r>
      <w:r>
        <w:rPr>
          <w:lang w:eastAsia="zh-CN"/>
        </w:rPr>
        <w:t xml:space="preserve">4.17 </w:t>
      </w:r>
      <w:r>
        <w:rPr>
          <w:rFonts w:hint="eastAsia"/>
          <w:lang w:eastAsia="zh-CN"/>
        </w:rPr>
        <w:t>待测</w:t>
      </w:r>
      <w:r>
        <w:rPr>
          <w:lang w:eastAsia="zh-CN"/>
        </w:rPr>
        <w:t>人物图像</w:t>
      </w:r>
    </w:p>
    <w:p w:rsidR="0019761D" w:rsidRDefault="0019761D" w:rsidP="0019761D">
      <w:pPr>
        <w:rPr>
          <w:lang w:eastAsia="zh-CN"/>
        </w:rPr>
      </w:pPr>
    </w:p>
    <w:p w:rsidR="0019761D" w:rsidRDefault="0019761D" w:rsidP="0019761D">
      <w:pPr>
        <w:rPr>
          <w:lang w:eastAsia="zh-CN"/>
        </w:rPr>
      </w:pPr>
      <w:r>
        <w:rPr>
          <w:rFonts w:hint="eastAsia"/>
          <w:lang w:eastAsia="zh-CN"/>
        </w:rPr>
        <w:lastRenderedPageBreak/>
        <w:t>（</w:t>
      </w:r>
      <w:r>
        <w:rPr>
          <w:lang w:eastAsia="zh-CN"/>
        </w:rPr>
        <w:t>1</w:t>
      </w:r>
      <w:r>
        <w:rPr>
          <w:rFonts w:hint="eastAsia"/>
          <w:lang w:eastAsia="zh-CN"/>
        </w:rPr>
        <w:t>）</w:t>
      </w:r>
      <w:r>
        <w:rPr>
          <w:lang w:eastAsia="zh-CN"/>
        </w:rPr>
        <w:t>计算</w:t>
      </w:r>
      <w:r>
        <w:rPr>
          <w:rFonts w:hint="eastAsia"/>
          <w:lang w:eastAsia="zh-CN"/>
        </w:rPr>
        <w:t>该</w:t>
      </w:r>
      <w:r>
        <w:rPr>
          <w:lang w:eastAsia="zh-CN"/>
        </w:rPr>
        <w:t>人物在</w:t>
      </w:r>
      <w:r>
        <w:rPr>
          <w:lang w:eastAsia="zh-CN"/>
        </w:rPr>
        <w:t>“</w:t>
      </w:r>
      <w:r>
        <w:rPr>
          <w:lang w:eastAsia="zh-CN"/>
        </w:rPr>
        <w:t>唇色</w:t>
      </w:r>
      <w:r>
        <w:rPr>
          <w:lang w:eastAsia="zh-CN"/>
        </w:rPr>
        <w:t>”</w:t>
      </w:r>
      <w:r>
        <w:rPr>
          <w:lang w:eastAsia="zh-CN"/>
        </w:rPr>
        <w:t>、</w:t>
      </w:r>
      <w:r>
        <w:rPr>
          <w:lang w:eastAsia="zh-CN"/>
        </w:rPr>
        <w:t>“</w:t>
      </w:r>
      <w:r>
        <w:rPr>
          <w:lang w:eastAsia="zh-CN"/>
        </w:rPr>
        <w:t>肤色</w:t>
      </w:r>
      <w:r>
        <w:rPr>
          <w:lang w:eastAsia="zh-CN"/>
        </w:rPr>
        <w:t>”</w:t>
      </w:r>
      <w:r>
        <w:rPr>
          <w:lang w:eastAsia="zh-CN"/>
        </w:rPr>
        <w:t>、</w:t>
      </w:r>
      <w:r>
        <w:rPr>
          <w:rFonts w:hint="eastAsia"/>
          <w:lang w:eastAsia="zh-CN"/>
        </w:rPr>
        <w:t>“</w:t>
      </w:r>
      <w:r>
        <w:rPr>
          <w:lang w:eastAsia="zh-CN"/>
        </w:rPr>
        <w:t>眉色</w:t>
      </w:r>
      <w:r>
        <w:rPr>
          <w:rFonts w:hint="eastAsia"/>
          <w:lang w:eastAsia="zh-CN"/>
        </w:rPr>
        <w:t>”</w:t>
      </w:r>
      <w:r>
        <w:rPr>
          <w:lang w:eastAsia="zh-CN"/>
        </w:rPr>
        <w:t>、</w:t>
      </w:r>
      <w:r>
        <w:rPr>
          <w:lang w:eastAsia="zh-CN"/>
        </w:rPr>
        <w:t>“</w:t>
      </w:r>
      <w:r>
        <w:rPr>
          <w:lang w:eastAsia="zh-CN"/>
        </w:rPr>
        <w:t>瞳色</w:t>
      </w:r>
      <w:r>
        <w:rPr>
          <w:lang w:eastAsia="zh-CN"/>
        </w:rPr>
        <w:t>”</w:t>
      </w:r>
      <w:r>
        <w:rPr>
          <w:lang w:eastAsia="zh-CN"/>
        </w:rPr>
        <w:t>四个指示器上分别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rsidR="001152FA" w:rsidRDefault="001152FA" w:rsidP="001152FA">
      <w:pPr>
        <w:rPr>
          <w:lang w:eastAsia="zh-CN"/>
        </w:rPr>
      </w:pPr>
    </w:p>
    <w:p w:rsidR="001152FA" w:rsidRDefault="001152FA" w:rsidP="001152FA">
      <w:pPr>
        <w:rPr>
          <w:lang w:eastAsia="zh-CN"/>
        </w:rPr>
      </w:pPr>
      <w:r>
        <w:rPr>
          <w:rFonts w:hint="eastAsia"/>
          <w:lang w:eastAsia="zh-CN"/>
        </w:rPr>
        <w:t>唇</w:t>
      </w:r>
      <w:commentRangeStart w:id="81"/>
      <w:r>
        <w:rPr>
          <w:rFonts w:hint="eastAsia"/>
          <w:lang w:eastAsia="zh-CN"/>
        </w:rPr>
        <w:t>色</w:t>
      </w:r>
      <w:r>
        <w:rPr>
          <w:lang w:eastAsia="zh-CN"/>
        </w:rPr>
        <w:t>：</w:t>
      </w:r>
      <w:r>
        <w:rPr>
          <w:lang w:eastAsia="zh-CN"/>
        </w:rPr>
        <w:t>[0, 0.8025054776069453, 0.0735931615379336, 0]</w:t>
      </w:r>
    </w:p>
    <w:p w:rsidR="001152FA" w:rsidRDefault="001152FA" w:rsidP="001152FA">
      <w:pPr>
        <w:rPr>
          <w:lang w:eastAsia="zh-CN"/>
        </w:rPr>
      </w:pPr>
      <w:r>
        <w:rPr>
          <w:lang w:eastAsia="zh-CN"/>
        </w:rPr>
        <w:t>肤色：</w:t>
      </w:r>
      <w:r>
        <w:rPr>
          <w:lang w:eastAsia="zh-CN"/>
        </w:rPr>
        <w:t>[0.015677673012958415, 0.9065580819262447, 0, 0.16115278983145032]</w:t>
      </w:r>
    </w:p>
    <w:p w:rsidR="001152FA" w:rsidRDefault="001152FA" w:rsidP="001152FA">
      <w:pPr>
        <w:rPr>
          <w:lang w:eastAsia="zh-CN"/>
        </w:rPr>
      </w:pPr>
      <w:r>
        <w:rPr>
          <w:lang w:eastAsia="zh-CN"/>
        </w:rPr>
        <w:t>眉色：</w:t>
      </w:r>
      <w:r>
        <w:rPr>
          <w:lang w:eastAsia="zh-CN"/>
        </w:rPr>
        <w:t>[0, 0.2817779866149376, 0.6842600711245906, 0]</w:t>
      </w:r>
    </w:p>
    <w:p w:rsidR="001152FA" w:rsidRDefault="001152FA" w:rsidP="001152FA">
      <w:pPr>
        <w:rPr>
          <w:lang w:eastAsia="zh-CN"/>
        </w:rPr>
      </w:pPr>
      <w:r>
        <w:rPr>
          <w:rFonts w:hint="eastAsia"/>
          <w:lang w:eastAsia="zh-CN"/>
        </w:rPr>
        <w:t>瞳色</w:t>
      </w:r>
      <w:r>
        <w:rPr>
          <w:lang w:eastAsia="zh-CN"/>
        </w:rPr>
        <w:t>：</w:t>
      </w:r>
      <w:r>
        <w:rPr>
          <w:lang w:eastAsia="zh-CN"/>
        </w:rPr>
        <w:t>[0, 0, 0.40918674207646655, 0.5037124986546564]</w:t>
      </w:r>
    </w:p>
    <w:p w:rsidR="001152FA" w:rsidRDefault="001152FA" w:rsidP="001152FA">
      <w:pPr>
        <w:rPr>
          <w:lang w:eastAsia="zh-CN"/>
        </w:rPr>
      </w:pPr>
    </w:p>
    <w:commentRangeEnd w:id="81"/>
    <w:p w:rsidR="001152FA" w:rsidRDefault="00411026" w:rsidP="001152FA">
      <w:pPr>
        <w:rPr>
          <w:lang w:eastAsia="zh-CN"/>
        </w:rPr>
      </w:pPr>
      <w:r>
        <w:rPr>
          <w:rStyle w:val="ad"/>
          <w:rFonts w:ascii="宋体" w:hAnsi="宋体" w:cstheme="minorBidi"/>
        </w:rPr>
        <w:commentReference w:id="81"/>
      </w:r>
      <w:r w:rsidR="001152FA">
        <w:rPr>
          <w:lang w:eastAsia="zh-CN"/>
        </w:rPr>
        <w:t>（</w:t>
      </w:r>
      <w:r w:rsidR="001152FA">
        <w:rPr>
          <w:lang w:eastAsia="zh-CN"/>
        </w:rPr>
        <w:t>2</w:t>
      </w:r>
      <w:r w:rsidR="001152FA">
        <w:rPr>
          <w:lang w:eastAsia="zh-CN"/>
        </w:rPr>
        <w:t>）计算</w:t>
      </w:r>
      <w:r w:rsidR="006950FE">
        <w:rPr>
          <w:lang w:eastAsia="zh-CN"/>
        </w:rPr>
        <w:t>该人物分别</w:t>
      </w:r>
      <w:r w:rsidR="006950FE">
        <w:rPr>
          <w:rFonts w:hint="eastAsia"/>
          <w:lang w:eastAsia="zh-CN"/>
        </w:rPr>
        <w:t>与</w:t>
      </w:r>
      <w:r w:rsidR="006950FE">
        <w:rPr>
          <w:lang w:eastAsia="zh-CN"/>
        </w:rPr>
        <w:t>春季、</w:t>
      </w:r>
      <w:r w:rsidR="006950FE">
        <w:rPr>
          <w:rFonts w:hint="eastAsia"/>
          <w:lang w:eastAsia="zh-CN"/>
        </w:rPr>
        <w:t>夏季</w:t>
      </w:r>
      <w:r w:rsidR="006950FE">
        <w:rPr>
          <w:lang w:eastAsia="zh-CN"/>
        </w:rPr>
        <w:t>、</w:t>
      </w:r>
      <w:r w:rsidR="006950FE">
        <w:rPr>
          <w:rFonts w:hint="eastAsia"/>
          <w:lang w:eastAsia="zh-CN"/>
        </w:rPr>
        <w:t>秋季</w:t>
      </w:r>
      <w:r w:rsidR="006950FE">
        <w:rPr>
          <w:lang w:eastAsia="zh-CN"/>
        </w:rPr>
        <w:t>、</w:t>
      </w:r>
      <w:r w:rsidR="006950FE">
        <w:rPr>
          <w:rFonts w:hint="eastAsia"/>
          <w:lang w:eastAsia="zh-CN"/>
        </w:rPr>
        <w:t>冬季</w:t>
      </w:r>
      <w:r w:rsidR="006950FE">
        <w:rPr>
          <w:lang w:eastAsia="zh-CN"/>
        </w:rPr>
        <w:t>的综合相似度。</w:t>
      </w:r>
    </w:p>
    <w:p w:rsidR="001152FA" w:rsidRDefault="001152FA" w:rsidP="001152FA">
      <w:pPr>
        <w:rPr>
          <w:lang w:eastAsia="zh-CN"/>
        </w:rPr>
      </w:pPr>
    </w:p>
    <w:p w:rsidR="0019761D" w:rsidRDefault="006950FE" w:rsidP="001152FA">
      <w:pPr>
        <w:rPr>
          <w:lang w:eastAsia="zh-CN"/>
        </w:rPr>
      </w:pPr>
      <w:r>
        <w:rPr>
          <w:lang w:eastAsia="zh-CN"/>
        </w:rPr>
        <w:t>综</w:t>
      </w:r>
      <w:commentRangeStart w:id="82"/>
      <w:r>
        <w:rPr>
          <w:lang w:eastAsia="zh-CN"/>
        </w:rPr>
        <w:t>合：</w:t>
      </w:r>
      <w:r w:rsidR="001152FA">
        <w:rPr>
          <w:lang w:eastAsia="zh-CN"/>
        </w:rPr>
        <w:t>[0.006271069205183367, 0.7258921218055167, 0.15253561238768537, 0.08964674086531295]</w:t>
      </w:r>
      <w:commentRangeEnd w:id="82"/>
      <w:r w:rsidR="00411026">
        <w:rPr>
          <w:rStyle w:val="ad"/>
          <w:rFonts w:ascii="宋体" w:hAnsi="宋体" w:cstheme="minorBidi"/>
        </w:rPr>
        <w:commentReference w:id="82"/>
      </w:r>
    </w:p>
    <w:p w:rsidR="006950FE" w:rsidRDefault="006950FE" w:rsidP="001152FA">
      <w:pPr>
        <w:rPr>
          <w:lang w:eastAsia="zh-CN"/>
        </w:rPr>
      </w:pPr>
    </w:p>
    <w:p w:rsidR="006950FE" w:rsidRPr="003928E4" w:rsidRDefault="006950FE" w:rsidP="001152FA">
      <w:pPr>
        <w:rPr>
          <w:lang w:eastAsia="zh-CN"/>
        </w:rPr>
      </w:pPr>
      <w:r>
        <w:rPr>
          <w:rFonts w:hint="eastAsia"/>
          <w:lang w:eastAsia="zh-CN"/>
        </w:rPr>
        <w:t>显然</w:t>
      </w:r>
      <w:r>
        <w:rPr>
          <w:lang w:eastAsia="zh-CN"/>
        </w:rPr>
        <w:t>，</w:t>
      </w:r>
      <w:r>
        <w:rPr>
          <w:rFonts w:hint="eastAsia"/>
          <w:lang w:eastAsia="zh-CN"/>
        </w:rPr>
        <w:t>通</w:t>
      </w:r>
      <w:commentRangeStart w:id="83"/>
      <w:r>
        <w:rPr>
          <w:rFonts w:hint="eastAsia"/>
          <w:lang w:eastAsia="zh-CN"/>
        </w:rPr>
        <w:t>过</w:t>
      </w:r>
      <w:r>
        <w:rPr>
          <w:lang w:eastAsia="zh-CN"/>
        </w:rPr>
        <w:t>系统的</w:t>
      </w:r>
      <w:r>
        <w:rPr>
          <w:rFonts w:hint="eastAsia"/>
          <w:lang w:eastAsia="zh-CN"/>
        </w:rPr>
        <w:t>计算</w:t>
      </w:r>
      <w:r>
        <w:rPr>
          <w:lang w:eastAsia="zh-CN"/>
        </w:rPr>
        <w:t>，</w:t>
      </w:r>
      <w:r>
        <w:rPr>
          <w:rFonts w:hint="eastAsia"/>
          <w:lang w:eastAsia="zh-CN"/>
        </w:rPr>
        <w:t>该</w:t>
      </w:r>
      <w:r>
        <w:rPr>
          <w:lang w:eastAsia="zh-CN"/>
        </w:rPr>
        <w:t>人物</w:t>
      </w:r>
      <w:r>
        <w:rPr>
          <w:rFonts w:hint="eastAsia"/>
          <w:lang w:eastAsia="zh-CN"/>
        </w:rPr>
        <w:t>与</w:t>
      </w:r>
      <w:r>
        <w:rPr>
          <w:lang w:eastAsia="zh-CN"/>
        </w:rPr>
        <w:t>夏季的相似度最大，</w:t>
      </w:r>
      <w:r>
        <w:rPr>
          <w:rFonts w:hint="eastAsia"/>
          <w:lang w:eastAsia="zh-CN"/>
        </w:rPr>
        <w:t>明显</w:t>
      </w:r>
      <w:r>
        <w:rPr>
          <w:lang w:eastAsia="zh-CN"/>
        </w:rPr>
        <w:t>属于夏季型人，</w:t>
      </w:r>
      <w:r>
        <w:rPr>
          <w:rFonts w:hint="eastAsia"/>
          <w:lang w:eastAsia="zh-CN"/>
        </w:rPr>
        <w:t>这与数据集</w:t>
      </w:r>
      <w:r>
        <w:rPr>
          <w:lang w:eastAsia="zh-CN"/>
        </w:rPr>
        <w:t>中专家评测</w:t>
      </w:r>
      <w:r>
        <w:rPr>
          <w:rFonts w:hint="eastAsia"/>
          <w:lang w:eastAsia="zh-CN"/>
        </w:rPr>
        <w:t>的</w:t>
      </w:r>
      <w:r>
        <w:rPr>
          <w:lang w:eastAsia="zh-CN"/>
        </w:rPr>
        <w:t>结果</w:t>
      </w:r>
      <w:r>
        <w:rPr>
          <w:rFonts w:hint="eastAsia"/>
          <w:lang w:eastAsia="zh-CN"/>
        </w:rPr>
        <w:t>一致</w:t>
      </w:r>
      <w:r>
        <w:rPr>
          <w:lang w:eastAsia="zh-CN"/>
        </w:rPr>
        <w:t>。</w:t>
      </w:r>
      <w:commentRangeEnd w:id="83"/>
      <w:r w:rsidR="00411026">
        <w:rPr>
          <w:rStyle w:val="ad"/>
          <w:rFonts w:ascii="宋体" w:hAnsi="宋体" w:cstheme="minorBidi"/>
        </w:rPr>
        <w:commentReference w:id="83"/>
      </w:r>
    </w:p>
    <w:p w:rsidR="006950FE" w:rsidRDefault="006950FE" w:rsidP="00856EE3">
      <w:pPr>
        <w:rPr>
          <w:lang w:eastAsia="zh-CN"/>
        </w:rPr>
      </w:pPr>
    </w:p>
    <w:p w:rsidR="006950FE" w:rsidRDefault="006950FE" w:rsidP="00856EE3">
      <w:pPr>
        <w:rPr>
          <w:lang w:eastAsia="zh-CN"/>
        </w:rPr>
      </w:pPr>
    </w:p>
    <w:p w:rsidR="006950FE" w:rsidRDefault="006950FE" w:rsidP="00856EE3">
      <w:pPr>
        <w:rPr>
          <w:lang w:eastAsia="zh-CN"/>
        </w:rPr>
      </w:pPr>
    </w:p>
    <w:p w:rsidR="00856EE3" w:rsidRPr="003E19BB" w:rsidRDefault="00856EE3" w:rsidP="003E19BB">
      <w:pPr>
        <w:pStyle w:val="2"/>
        <w:rPr>
          <w:lang w:eastAsia="zh-CN"/>
        </w:rPr>
      </w:pPr>
      <w:r w:rsidRPr="003E19BB">
        <w:rPr>
          <w:rFonts w:hint="eastAsia"/>
          <w:lang w:eastAsia="zh-CN"/>
        </w:rPr>
        <w:t xml:space="preserve">4.6 </w:t>
      </w:r>
      <w:r w:rsidRPr="003E19BB">
        <w:rPr>
          <w:rFonts w:hint="eastAsia"/>
          <w:lang w:eastAsia="zh-CN"/>
        </w:rPr>
        <w:t>本章小</w:t>
      </w:r>
      <w:r w:rsidRPr="003E19BB">
        <w:rPr>
          <w:rFonts w:ascii="SimSun" w:eastAsia="SimSun" w:hAnsi="SimSun" w:cs="SimSun"/>
          <w:lang w:eastAsia="zh-CN"/>
        </w:rPr>
        <w:t>结</w:t>
      </w:r>
    </w:p>
    <w:p w:rsidR="00762F6A" w:rsidRPr="00762F6A" w:rsidRDefault="00762F6A" w:rsidP="00856EE3">
      <w:pPr>
        <w:rPr>
          <w:b/>
          <w:i/>
          <w:sz w:val="32"/>
          <w:lang w:eastAsia="zh-CN"/>
        </w:rPr>
      </w:pPr>
    </w:p>
    <w:p w:rsidR="00762F6A" w:rsidRDefault="00762F6A" w:rsidP="00762F6A">
      <w:pPr>
        <w:ind w:firstLine="720"/>
        <w:rPr>
          <w:lang w:eastAsia="zh-CN"/>
        </w:rPr>
      </w:pPr>
      <w:r>
        <w:rPr>
          <w:rFonts w:hint="eastAsia"/>
          <w:lang w:eastAsia="zh-CN"/>
        </w:rPr>
        <w:t>本章</w:t>
      </w:r>
      <w:r>
        <w:rPr>
          <w:lang w:eastAsia="zh-CN"/>
        </w:rPr>
        <w:t>分别</w:t>
      </w:r>
      <w:r>
        <w:rPr>
          <w:rFonts w:hint="eastAsia"/>
          <w:lang w:eastAsia="zh-CN"/>
        </w:rPr>
        <w:t>举例</w:t>
      </w:r>
      <w:r>
        <w:rPr>
          <w:lang w:eastAsia="zh-CN"/>
        </w:rPr>
        <w:t>介绍了第三章所描述的</w:t>
      </w:r>
      <w:r w:rsidRPr="00C1460E">
        <w:rPr>
          <w:lang w:eastAsia="zh-CN"/>
        </w:rPr>
        <w:t>基于颜色直方图和灰度均值的区域色彩相似度算法</w:t>
      </w:r>
      <w:r>
        <w:rPr>
          <w:lang w:eastAsia="zh-CN"/>
        </w:rPr>
        <w:t>在</w:t>
      </w:r>
      <w:r>
        <w:rPr>
          <w:rFonts w:hint="eastAsia"/>
          <w:lang w:eastAsia="zh-CN"/>
        </w:rPr>
        <w:t>唇部</w:t>
      </w:r>
      <w:r>
        <w:rPr>
          <w:lang w:eastAsia="zh-CN"/>
        </w:rPr>
        <w:t>、</w:t>
      </w:r>
      <w:r>
        <w:rPr>
          <w:rFonts w:hint="eastAsia"/>
          <w:lang w:eastAsia="zh-CN"/>
        </w:rPr>
        <w:t>皮肤部</w:t>
      </w:r>
      <w:r>
        <w:rPr>
          <w:lang w:eastAsia="zh-CN"/>
        </w:rPr>
        <w:t>、</w:t>
      </w:r>
      <w:r>
        <w:rPr>
          <w:rFonts w:hint="eastAsia"/>
          <w:lang w:eastAsia="zh-CN"/>
        </w:rPr>
        <w:t>眉</w:t>
      </w:r>
      <w:r>
        <w:rPr>
          <w:lang w:eastAsia="zh-CN"/>
        </w:rPr>
        <w:t>部、</w:t>
      </w:r>
      <w:r>
        <w:rPr>
          <w:rFonts w:hint="eastAsia"/>
          <w:lang w:eastAsia="zh-CN"/>
        </w:rPr>
        <w:t>瞳</w:t>
      </w:r>
      <w:r>
        <w:rPr>
          <w:lang w:eastAsia="zh-CN"/>
        </w:rPr>
        <w:t>部四个面部重点部位的应用过程，并提出综合考量的方法，</w:t>
      </w:r>
      <w:r>
        <w:rPr>
          <w:rFonts w:hint="eastAsia"/>
          <w:lang w:eastAsia="zh-CN"/>
        </w:rPr>
        <w:t>介绍了</w:t>
      </w:r>
      <w:r>
        <w:rPr>
          <w:lang w:eastAsia="zh-CN"/>
        </w:rPr>
        <w:t>分别为每个重点部位和人物</w:t>
      </w:r>
      <w:r>
        <w:rPr>
          <w:rFonts w:hint="eastAsia"/>
          <w:lang w:eastAsia="zh-CN"/>
        </w:rPr>
        <w:t>整体</w:t>
      </w:r>
      <w:r>
        <w:rPr>
          <w:lang w:eastAsia="zh-CN"/>
        </w:rPr>
        <w:t>确定季节</w:t>
      </w:r>
      <w:commentRangeStart w:id="84"/>
      <w:r>
        <w:rPr>
          <w:lang w:eastAsia="zh-CN"/>
        </w:rPr>
        <w:t>类型的过程。</w:t>
      </w:r>
      <w:commentRangeEnd w:id="84"/>
      <w:r w:rsidR="00411026">
        <w:rPr>
          <w:rStyle w:val="ad"/>
          <w:rFonts w:ascii="宋体" w:hAnsi="宋体" w:cstheme="minorBidi"/>
        </w:rPr>
        <w:commentReference w:id="84"/>
      </w:r>
    </w:p>
    <w:p w:rsidR="00762F6A" w:rsidRDefault="00762F6A" w:rsidP="00762F6A">
      <w:pPr>
        <w:ind w:firstLine="720"/>
        <w:rPr>
          <w:lang w:eastAsia="zh-CN"/>
        </w:rPr>
      </w:pPr>
    </w:p>
    <w:p w:rsidR="00762F6A" w:rsidRDefault="00762F6A" w:rsidP="00762F6A">
      <w:pPr>
        <w:ind w:firstLine="720"/>
        <w:rPr>
          <w:lang w:eastAsia="zh-CN"/>
        </w:rPr>
      </w:pPr>
    </w:p>
    <w:p w:rsidR="00856EE3" w:rsidRDefault="00856EE3" w:rsidP="00856EE3">
      <w:pPr>
        <w:rPr>
          <w:lang w:eastAsia="zh-CN"/>
        </w:rPr>
      </w:pPr>
    </w:p>
    <w:p w:rsidR="00856EE3" w:rsidRPr="003E19BB" w:rsidRDefault="00856EE3" w:rsidP="003E19BB">
      <w:pPr>
        <w:pStyle w:val="1"/>
        <w:rPr>
          <w:lang w:eastAsia="zh-CN"/>
        </w:rPr>
      </w:pPr>
      <w:r w:rsidRPr="003E19BB">
        <w:rPr>
          <w:rFonts w:hint="eastAsia"/>
          <w:lang w:eastAsia="zh-CN"/>
        </w:rPr>
        <w:t>第五章</w:t>
      </w:r>
      <w:r w:rsidRPr="003E19BB">
        <w:rPr>
          <w:lang w:eastAsia="zh-CN"/>
        </w:rPr>
        <w:t xml:space="preserve"> “</w:t>
      </w:r>
      <w:r w:rsidRPr="003E19BB">
        <w:rPr>
          <w:lang w:eastAsia="zh-CN"/>
        </w:rPr>
        <w:t>四季型人</w:t>
      </w:r>
      <w:r w:rsidRPr="003E19BB">
        <w:rPr>
          <w:lang w:eastAsia="zh-CN"/>
        </w:rPr>
        <w:t>”</w:t>
      </w:r>
      <w:r w:rsidRPr="003E19BB">
        <w:rPr>
          <w:rFonts w:ascii="SimSun" w:eastAsia="SimSun" w:hAnsi="SimSun" w:cs="SimSun"/>
          <w:lang w:eastAsia="zh-CN"/>
        </w:rPr>
        <w:t>检测</w:t>
      </w:r>
      <w:r w:rsidRPr="003E19BB">
        <w:rPr>
          <w:lang w:eastAsia="zh-CN"/>
        </w:rPr>
        <w:t>系</w:t>
      </w:r>
      <w:r w:rsidRPr="003E19BB">
        <w:rPr>
          <w:rFonts w:ascii="SimSun" w:eastAsia="SimSun" w:hAnsi="SimSun" w:cs="SimSun"/>
          <w:lang w:eastAsia="zh-CN"/>
        </w:rPr>
        <w:t>统</w:t>
      </w:r>
      <w:r w:rsidRPr="003E19BB">
        <w:rPr>
          <w:lang w:eastAsia="zh-CN"/>
        </w:rPr>
        <w:t>的</w:t>
      </w:r>
      <w:r w:rsidRPr="003E19BB">
        <w:rPr>
          <w:rFonts w:ascii="SimSun" w:eastAsia="SimSun" w:hAnsi="SimSun" w:cs="SimSun"/>
          <w:lang w:eastAsia="zh-CN"/>
        </w:rPr>
        <w:t>设计</w:t>
      </w:r>
      <w:r w:rsidRPr="003E19BB">
        <w:rPr>
          <w:lang w:eastAsia="zh-CN"/>
        </w:rPr>
        <w:t>与</w:t>
      </w:r>
      <w:r w:rsidRPr="003E19BB">
        <w:rPr>
          <w:rFonts w:ascii="SimSun" w:eastAsia="SimSun" w:hAnsi="SimSun" w:cs="SimSun"/>
          <w:lang w:eastAsia="zh-CN"/>
        </w:rPr>
        <w:t>实现</w:t>
      </w:r>
    </w:p>
    <w:p w:rsidR="00770323" w:rsidRDefault="00770323" w:rsidP="00856EE3">
      <w:pPr>
        <w:rPr>
          <w:lang w:eastAsia="zh-CN"/>
        </w:rPr>
      </w:pPr>
    </w:p>
    <w:p w:rsidR="00856EE3" w:rsidRPr="00770323" w:rsidRDefault="00856EE3" w:rsidP="003E19BB">
      <w:pPr>
        <w:pStyle w:val="2"/>
        <w:rPr>
          <w:lang w:eastAsia="zh-CN"/>
        </w:rPr>
      </w:pPr>
      <w:r w:rsidRPr="00770323">
        <w:rPr>
          <w:rFonts w:hint="eastAsia"/>
          <w:lang w:eastAsia="zh-CN"/>
        </w:rPr>
        <w:t xml:space="preserve">5.1 </w:t>
      </w:r>
      <w:r w:rsidR="00770323">
        <w:rPr>
          <w:rFonts w:hint="eastAsia"/>
          <w:lang w:eastAsia="zh-CN"/>
        </w:rPr>
        <w:t>系</w:t>
      </w:r>
      <w:r w:rsidR="00770323">
        <w:rPr>
          <w:rFonts w:ascii="SimSun" w:eastAsia="SimSun" w:hAnsi="SimSun" w:cs="SimSun"/>
          <w:lang w:eastAsia="zh-CN"/>
        </w:rPr>
        <w:t>统设计</w:t>
      </w:r>
    </w:p>
    <w:p w:rsidR="00770323" w:rsidRDefault="00770323" w:rsidP="00856EE3">
      <w:pPr>
        <w:rPr>
          <w:lang w:eastAsia="zh-CN"/>
        </w:rPr>
      </w:pPr>
    </w:p>
    <w:p w:rsidR="00770323" w:rsidRDefault="007D2F3B" w:rsidP="001A44A6">
      <w:pPr>
        <w:ind w:firstLine="720"/>
        <w:rPr>
          <w:lang w:eastAsia="zh-CN"/>
        </w:rPr>
      </w:pPr>
      <w:r>
        <w:rPr>
          <w:lang w:eastAsia="zh-CN"/>
        </w:rPr>
        <w:t>本章</w:t>
      </w:r>
      <w:r>
        <w:rPr>
          <w:rFonts w:hint="eastAsia"/>
          <w:lang w:eastAsia="zh-CN"/>
        </w:rPr>
        <w:t>提出</w:t>
      </w:r>
      <w:r>
        <w:rPr>
          <w:lang w:eastAsia="zh-CN"/>
        </w:rPr>
        <w:t>了一种</w:t>
      </w:r>
      <w:r>
        <w:rPr>
          <w:lang w:eastAsia="zh-CN"/>
        </w:rPr>
        <w:t>“</w:t>
      </w:r>
      <w:r>
        <w:rPr>
          <w:lang w:eastAsia="zh-CN"/>
        </w:rPr>
        <w:t>四季型人</w:t>
      </w:r>
      <w:r>
        <w:rPr>
          <w:lang w:eastAsia="zh-CN"/>
        </w:rPr>
        <w:t>”</w:t>
      </w:r>
      <w:r>
        <w:rPr>
          <w:lang w:eastAsia="zh-CN"/>
        </w:rPr>
        <w:t>自动检测系统。</w:t>
      </w:r>
      <w:r>
        <w:rPr>
          <w:rFonts w:hint="eastAsia"/>
          <w:lang w:eastAsia="zh-CN"/>
        </w:rPr>
        <w:t>系统</w:t>
      </w:r>
      <w:r>
        <w:rPr>
          <w:lang w:eastAsia="zh-CN"/>
        </w:rPr>
        <w:t>的设计目标为：</w:t>
      </w:r>
    </w:p>
    <w:p w:rsidR="008B05A1" w:rsidRDefault="008B05A1" w:rsidP="001A44A6">
      <w:pPr>
        <w:ind w:left="720"/>
        <w:rPr>
          <w:lang w:eastAsia="zh-CN"/>
        </w:rPr>
      </w:pPr>
    </w:p>
    <w:p w:rsidR="007D2F3B" w:rsidRDefault="007D2F3B" w:rsidP="008B05A1">
      <w:pPr>
        <w:ind w:firstLine="720"/>
        <w:rPr>
          <w:lang w:eastAsia="zh-CN"/>
        </w:rPr>
      </w:pPr>
      <w:r>
        <w:rPr>
          <w:rFonts w:hint="eastAsia"/>
          <w:lang w:eastAsia="zh-CN"/>
        </w:rPr>
        <w:t>（</w:t>
      </w:r>
      <w:r>
        <w:rPr>
          <w:lang w:eastAsia="zh-CN"/>
        </w:rPr>
        <w:t>1</w:t>
      </w:r>
      <w:r>
        <w:rPr>
          <w:rFonts w:hint="eastAsia"/>
          <w:lang w:eastAsia="zh-CN"/>
        </w:rPr>
        <w:t>）</w:t>
      </w:r>
      <w:r w:rsidR="001A44A6">
        <w:rPr>
          <w:lang w:eastAsia="zh-CN"/>
        </w:rPr>
        <w:t>用户上传一张正面照片，</w:t>
      </w:r>
      <w:r w:rsidR="001A44A6">
        <w:rPr>
          <w:rFonts w:hint="eastAsia"/>
          <w:lang w:eastAsia="zh-CN"/>
        </w:rPr>
        <w:t>返回雷达图及</w:t>
      </w:r>
      <w:r w:rsidR="001A44A6">
        <w:rPr>
          <w:lang w:eastAsia="zh-CN"/>
        </w:rPr>
        <w:t>精确数字所表达的照片中人物与</w:t>
      </w:r>
      <w:r w:rsidR="008B05A1">
        <w:rPr>
          <w:rFonts w:hint="eastAsia"/>
          <w:lang w:eastAsia="zh-CN"/>
        </w:rPr>
        <w:t>四</w:t>
      </w:r>
      <w:r w:rsidR="001A44A6">
        <w:rPr>
          <w:rFonts w:hint="eastAsia"/>
          <w:lang w:eastAsia="zh-CN"/>
        </w:rPr>
        <w:t>种</w:t>
      </w:r>
      <w:r w:rsidR="001A44A6">
        <w:rPr>
          <w:lang w:eastAsia="zh-CN"/>
        </w:rPr>
        <w:t>季节</w:t>
      </w:r>
      <w:r w:rsidR="001A44A6">
        <w:rPr>
          <w:rFonts w:hint="eastAsia"/>
          <w:lang w:eastAsia="zh-CN"/>
        </w:rPr>
        <w:t>类型</w:t>
      </w:r>
      <w:r w:rsidR="001A44A6">
        <w:rPr>
          <w:lang w:eastAsia="zh-CN"/>
        </w:rPr>
        <w:t>的相似度，</w:t>
      </w:r>
      <w:r w:rsidR="001A44A6">
        <w:rPr>
          <w:rFonts w:hint="eastAsia"/>
          <w:lang w:eastAsia="zh-CN"/>
        </w:rPr>
        <w:t>供给用户</w:t>
      </w:r>
      <w:r w:rsidR="001A44A6">
        <w:rPr>
          <w:lang w:eastAsia="zh-CN"/>
        </w:rPr>
        <w:t>参考。</w:t>
      </w:r>
      <w:r w:rsidR="001A44A6">
        <w:rPr>
          <w:rFonts w:hint="eastAsia"/>
          <w:lang w:eastAsia="zh-CN"/>
        </w:rPr>
        <w:t>即</w:t>
      </w:r>
      <w:r w:rsidR="006448D6">
        <w:rPr>
          <w:rFonts w:hint="eastAsia"/>
          <w:lang w:eastAsia="zh-CN"/>
        </w:rPr>
        <w:t>对</w:t>
      </w:r>
      <w:r w:rsidR="001A44A6">
        <w:rPr>
          <w:lang w:eastAsia="zh-CN"/>
        </w:rPr>
        <w:t>照片中人物所属的季节类型</w:t>
      </w:r>
      <w:r w:rsidR="006448D6">
        <w:rPr>
          <w:lang w:eastAsia="zh-CN"/>
        </w:rPr>
        <w:t>进行定性和定量判断</w:t>
      </w:r>
      <w:r w:rsidR="001A44A6">
        <w:rPr>
          <w:lang w:eastAsia="zh-CN"/>
        </w:rPr>
        <w:t>。</w:t>
      </w:r>
    </w:p>
    <w:p w:rsidR="001A44A6" w:rsidRDefault="001A44A6" w:rsidP="001A44A6">
      <w:pPr>
        <w:ind w:firstLine="720"/>
        <w:rPr>
          <w:lang w:eastAsia="zh-CN"/>
        </w:rPr>
      </w:pPr>
      <w:r>
        <w:rPr>
          <w:rFonts w:hint="eastAsia"/>
          <w:lang w:eastAsia="zh-CN"/>
        </w:rPr>
        <w:t>（</w:t>
      </w:r>
      <w:r>
        <w:rPr>
          <w:lang w:eastAsia="zh-CN"/>
        </w:rPr>
        <w:t>2</w:t>
      </w:r>
      <w:r>
        <w:rPr>
          <w:rFonts w:hint="eastAsia"/>
          <w:lang w:eastAsia="zh-CN"/>
        </w:rPr>
        <w:t>）提出</w:t>
      </w:r>
      <w:r>
        <w:rPr>
          <w:lang w:eastAsia="zh-CN"/>
        </w:rPr>
        <w:t>一种人物所属季节类型的判断方法，</w:t>
      </w:r>
      <w:r>
        <w:rPr>
          <w:rFonts w:hint="eastAsia"/>
          <w:lang w:eastAsia="zh-CN"/>
        </w:rPr>
        <w:t>即本文</w:t>
      </w:r>
      <w:r>
        <w:rPr>
          <w:lang w:eastAsia="zh-CN"/>
        </w:rPr>
        <w:t>第三章所</w:t>
      </w:r>
      <w:r>
        <w:rPr>
          <w:rFonts w:hint="eastAsia"/>
          <w:lang w:eastAsia="zh-CN"/>
        </w:rPr>
        <w:t>描述</w:t>
      </w:r>
      <w:r>
        <w:rPr>
          <w:lang w:eastAsia="zh-CN"/>
        </w:rPr>
        <w:t>的方法，将此方法应用在系统中。</w:t>
      </w:r>
    </w:p>
    <w:p w:rsidR="003D7885" w:rsidRDefault="003D7885" w:rsidP="001A44A6">
      <w:pPr>
        <w:ind w:firstLine="720"/>
        <w:rPr>
          <w:lang w:eastAsia="zh-CN"/>
        </w:rPr>
      </w:pPr>
    </w:p>
    <w:p w:rsidR="001A44A6" w:rsidRDefault="003D7885" w:rsidP="000462BC">
      <w:pPr>
        <w:rPr>
          <w:lang w:eastAsia="zh-CN"/>
        </w:rPr>
      </w:pPr>
      <w:r>
        <w:rPr>
          <w:lang w:eastAsia="zh-CN"/>
        </w:rPr>
        <w:tab/>
      </w:r>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rsidR="00040593" w:rsidRDefault="00040593" w:rsidP="000462BC">
      <w:pPr>
        <w:rPr>
          <w:lang w:eastAsia="zh-CN"/>
        </w:rPr>
      </w:pPr>
    </w:p>
    <w:p w:rsidR="001A44A6" w:rsidRDefault="00040593" w:rsidP="0026517D">
      <w:pPr>
        <w:rPr>
          <w:lang w:eastAsia="zh-CN"/>
        </w:rPr>
      </w:pPr>
      <w:r>
        <w:rPr>
          <w:rFonts w:hint="eastAsia"/>
          <w:lang w:eastAsia="zh-CN"/>
        </w:rPr>
        <w:lastRenderedPageBreak/>
        <w:tab/>
      </w:r>
      <w:commentRangeStart w:id="85"/>
      <w:r>
        <w:rPr>
          <w:rFonts w:hint="eastAsia"/>
          <w:lang w:eastAsia="zh-CN"/>
        </w:rPr>
        <w:t>根据</w:t>
      </w:r>
      <w:r>
        <w:rPr>
          <w:lang w:eastAsia="zh-CN"/>
        </w:rPr>
        <w:t>系统设计，</w:t>
      </w: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sidR="00B94D01">
        <w:rPr>
          <w:rFonts w:hint="eastAsia"/>
          <w:lang w:eastAsia="zh-CN"/>
        </w:rPr>
        <w:t>判断</w:t>
      </w:r>
      <w:r>
        <w:rPr>
          <w:lang w:eastAsia="zh-CN"/>
        </w:rPr>
        <w:t>模块</w:t>
      </w:r>
      <w:r w:rsidR="007849AB">
        <w:rPr>
          <w:rFonts w:hint="eastAsia"/>
          <w:lang w:eastAsia="zh-CN"/>
        </w:rPr>
        <w:t>、</w:t>
      </w:r>
      <w:r w:rsidR="007849AB">
        <w:rPr>
          <w:lang w:eastAsia="zh-CN"/>
        </w:rPr>
        <w:t>综合</w:t>
      </w:r>
      <w:r>
        <w:rPr>
          <w:lang w:eastAsia="zh-CN"/>
        </w:rPr>
        <w:t>计算</w:t>
      </w:r>
      <w:r w:rsidR="007849AB">
        <w:rPr>
          <w:lang w:eastAsia="zh-CN"/>
        </w:rPr>
        <w:t>模块和用户交互模块。</w:t>
      </w:r>
      <w:r w:rsidR="007849AB">
        <w:rPr>
          <w:rFonts w:hint="eastAsia"/>
          <w:lang w:eastAsia="zh-CN"/>
        </w:rPr>
        <w:t>如</w:t>
      </w:r>
      <w:r w:rsidR="007849AB">
        <w:rPr>
          <w:lang w:eastAsia="zh-CN"/>
        </w:rPr>
        <w:t>图</w:t>
      </w:r>
      <w:r w:rsidR="007849AB">
        <w:rPr>
          <w:lang w:eastAsia="zh-CN"/>
        </w:rPr>
        <w:t>5.1</w:t>
      </w:r>
      <w:r w:rsidR="007849AB">
        <w:rPr>
          <w:rFonts w:hint="eastAsia"/>
          <w:lang w:eastAsia="zh-CN"/>
        </w:rPr>
        <w:t>所示</w:t>
      </w:r>
      <w:r w:rsidR="0026517D">
        <w:rPr>
          <w:lang w:eastAsia="zh-CN"/>
        </w:rPr>
        <w:t>。</w:t>
      </w:r>
      <w:commentRangeEnd w:id="85"/>
      <w:r w:rsidR="00411026">
        <w:rPr>
          <w:rStyle w:val="ad"/>
          <w:rFonts w:ascii="宋体" w:hAnsi="宋体" w:cstheme="minorBidi"/>
        </w:rPr>
        <w:commentReference w:id="85"/>
      </w:r>
    </w:p>
    <w:p w:rsidR="005350C7" w:rsidRDefault="005350C7" w:rsidP="00411026">
      <w:pPr>
        <w:ind w:leftChars="1" w:left="566" w:hangingChars="235" w:hanging="564"/>
        <w:rPr>
          <w:lang w:eastAsia="zh-CN"/>
        </w:rPr>
        <w:pPrChange w:id="86" w:author="SYY" w:date="2018-04-15T00:56:00Z">
          <w:pPr/>
        </w:pPrChange>
      </w:pPr>
      <w:r>
        <w:rPr>
          <w:rFonts w:hint="eastAsia"/>
          <w:lang w:eastAsia="zh-CN"/>
        </w:rPr>
        <w:t>（</w:t>
      </w:r>
      <w:r>
        <w:rPr>
          <w:lang w:eastAsia="zh-CN"/>
        </w:rPr>
        <w:t>1</w:t>
      </w:r>
      <w:r>
        <w:rPr>
          <w:rFonts w:hint="eastAsia"/>
          <w:lang w:eastAsia="zh-CN"/>
        </w:rPr>
        <w:t>）</w:t>
      </w:r>
      <w:commentRangeStart w:id="87"/>
      <w:r>
        <w:rPr>
          <w:lang w:eastAsia="zh-CN"/>
        </w:rPr>
        <w:t>面部识别模块</w:t>
      </w:r>
      <w:r>
        <w:rPr>
          <w:rFonts w:hint="eastAsia"/>
          <w:lang w:eastAsia="zh-CN"/>
        </w:rPr>
        <w:t>。本模块</w:t>
      </w:r>
      <w:r>
        <w:rPr>
          <w:lang w:eastAsia="zh-CN"/>
        </w:rPr>
        <w:t>接受</w:t>
      </w:r>
      <w:r>
        <w:rPr>
          <w:rFonts w:hint="eastAsia"/>
          <w:lang w:eastAsia="zh-CN"/>
        </w:rPr>
        <w:t>用户</w:t>
      </w:r>
      <w:r>
        <w:rPr>
          <w:lang w:eastAsia="zh-CN"/>
        </w:rPr>
        <w:t>交互模块传来的图片文件，</w:t>
      </w:r>
      <w:r>
        <w:rPr>
          <w:rFonts w:hint="eastAsia"/>
          <w:lang w:eastAsia="zh-CN"/>
        </w:rPr>
        <w:t>自动识别</w:t>
      </w:r>
      <w:r>
        <w:rPr>
          <w:lang w:eastAsia="zh-CN"/>
        </w:rPr>
        <w:t>图片中的人脸，</w:t>
      </w:r>
      <w:r>
        <w:rPr>
          <w:rFonts w:hint="eastAsia"/>
          <w:lang w:eastAsia="zh-CN"/>
        </w:rPr>
        <w:t>并确定</w:t>
      </w:r>
      <w:r>
        <w:rPr>
          <w:lang w:eastAsia="zh-CN"/>
        </w:rPr>
        <w:t>出</w:t>
      </w:r>
      <w:r>
        <w:rPr>
          <w:lang w:eastAsia="zh-CN"/>
        </w:rPr>
        <w:t>83</w:t>
      </w:r>
      <w:r>
        <w:rPr>
          <w:rFonts w:hint="eastAsia"/>
          <w:lang w:eastAsia="zh-CN"/>
        </w:rPr>
        <w:t>个</w:t>
      </w:r>
      <w:r>
        <w:rPr>
          <w:lang w:eastAsia="zh-CN"/>
        </w:rPr>
        <w:t>人</w:t>
      </w:r>
      <w:proofErr w:type="gramStart"/>
      <w:r>
        <w:rPr>
          <w:lang w:eastAsia="zh-CN"/>
        </w:rPr>
        <w:t>脸关键</w:t>
      </w:r>
      <w:proofErr w:type="gramEnd"/>
      <w:r>
        <w:rPr>
          <w:lang w:eastAsia="zh-CN"/>
        </w:rPr>
        <w:t>点的位置，</w:t>
      </w:r>
      <w:r>
        <w:rPr>
          <w:rFonts w:hint="eastAsia"/>
          <w:lang w:eastAsia="zh-CN"/>
        </w:rPr>
        <w:t>根据</w:t>
      </w:r>
      <w:r>
        <w:rPr>
          <w:lang w:eastAsia="zh-CN"/>
        </w:rPr>
        <w:t>人脸关键点的位置切割出唇部、</w:t>
      </w:r>
      <w:r>
        <w:rPr>
          <w:rFonts w:hint="eastAsia"/>
          <w:lang w:eastAsia="zh-CN"/>
        </w:rPr>
        <w:t>肤色</w:t>
      </w:r>
      <w:r>
        <w:rPr>
          <w:lang w:eastAsia="zh-CN"/>
        </w:rPr>
        <w:t>部、</w:t>
      </w:r>
      <w:r>
        <w:rPr>
          <w:rFonts w:hint="eastAsia"/>
          <w:lang w:eastAsia="zh-CN"/>
        </w:rPr>
        <w:t>眉</w:t>
      </w:r>
      <w:r>
        <w:rPr>
          <w:lang w:eastAsia="zh-CN"/>
        </w:rPr>
        <w:t>部、</w:t>
      </w:r>
      <w:r>
        <w:rPr>
          <w:rFonts w:hint="eastAsia"/>
          <w:lang w:eastAsia="zh-CN"/>
        </w:rPr>
        <w:t>瞳孔</w:t>
      </w:r>
      <w:r>
        <w:rPr>
          <w:lang w:eastAsia="zh-CN"/>
        </w:rPr>
        <w:t>的图像，</w:t>
      </w:r>
      <w:r>
        <w:rPr>
          <w:rFonts w:hint="eastAsia"/>
          <w:lang w:eastAsia="zh-CN"/>
        </w:rPr>
        <w:t>分别</w:t>
      </w:r>
      <w:r>
        <w:rPr>
          <w:lang w:eastAsia="zh-CN"/>
        </w:rPr>
        <w:t>传给分区域季节类型判断模块中不同的方法进行判断。</w:t>
      </w:r>
    </w:p>
    <w:p w:rsidR="005350C7" w:rsidRDefault="005350C7" w:rsidP="0026517D">
      <w:pPr>
        <w:rPr>
          <w:lang w:eastAsia="zh-CN"/>
        </w:rPr>
      </w:pPr>
      <w:r>
        <w:rPr>
          <w:rFonts w:hint="eastAsia"/>
          <w:lang w:eastAsia="zh-CN"/>
        </w:rPr>
        <w:t>（</w:t>
      </w:r>
      <w:r>
        <w:rPr>
          <w:lang w:eastAsia="zh-CN"/>
        </w:rPr>
        <w:t>2</w:t>
      </w:r>
      <w:r>
        <w:rPr>
          <w:rFonts w:hint="eastAsia"/>
          <w:lang w:eastAsia="zh-CN"/>
        </w:rPr>
        <w:t>）</w:t>
      </w:r>
      <w:r>
        <w:rPr>
          <w:lang w:eastAsia="zh-CN"/>
        </w:rPr>
        <w:t>分区域的季节类型判断模块。</w:t>
      </w:r>
      <w:r>
        <w:rPr>
          <w:rFonts w:hint="eastAsia"/>
          <w:lang w:eastAsia="zh-CN"/>
        </w:rPr>
        <w:t>接收</w:t>
      </w:r>
      <w:r>
        <w:rPr>
          <w:lang w:eastAsia="zh-CN"/>
        </w:rPr>
        <w:t>面部识别模块传来的关键位置切片，使用基于颜色直方图和灰度均值的区域色彩相似度算法，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rsidR="005350C7" w:rsidRDefault="005350C7" w:rsidP="0026517D">
      <w:pPr>
        <w:rPr>
          <w:lang w:eastAsia="zh-CN"/>
        </w:rPr>
      </w:pPr>
      <w:r>
        <w:rPr>
          <w:rFonts w:hint="eastAsia"/>
          <w:lang w:eastAsia="zh-CN"/>
        </w:rPr>
        <w:t>（</w:t>
      </w:r>
      <w:r>
        <w:rPr>
          <w:lang w:eastAsia="zh-CN"/>
        </w:rPr>
        <w:t>3</w:t>
      </w:r>
      <w:r>
        <w:rPr>
          <w:rFonts w:hint="eastAsia"/>
          <w:lang w:eastAsia="zh-CN"/>
        </w:rPr>
        <w:t>）</w:t>
      </w:r>
      <w:r w:rsidR="00765799">
        <w:rPr>
          <w:lang w:eastAsia="zh-CN"/>
        </w:rPr>
        <w:t>综合计算模块。</w:t>
      </w:r>
      <w:r w:rsidR="00A13669">
        <w:rPr>
          <w:lang w:eastAsia="zh-CN"/>
        </w:rPr>
        <w:t>将分区域的季节类型判断模块传来的四个面部关键区域的季节类型判断结果</w:t>
      </w:r>
      <w:r w:rsidR="00A13669">
        <w:rPr>
          <w:rFonts w:hint="eastAsia"/>
          <w:lang w:eastAsia="zh-CN"/>
        </w:rPr>
        <w:t>进行</w:t>
      </w:r>
      <w:r w:rsidR="00A13669">
        <w:rPr>
          <w:lang w:eastAsia="zh-CN"/>
        </w:rPr>
        <w:t>综合计算，</w:t>
      </w:r>
      <w:r w:rsidR="00A13669">
        <w:rPr>
          <w:rFonts w:hint="eastAsia"/>
          <w:lang w:eastAsia="zh-CN"/>
        </w:rPr>
        <w:t>得出</w:t>
      </w:r>
      <w:r w:rsidR="00A13669">
        <w:rPr>
          <w:lang w:eastAsia="zh-CN"/>
        </w:rPr>
        <w:t>人物整体</w:t>
      </w:r>
      <w:r w:rsidR="00A13669">
        <w:rPr>
          <w:rFonts w:hint="eastAsia"/>
          <w:lang w:eastAsia="zh-CN"/>
        </w:rPr>
        <w:t>所属</w:t>
      </w:r>
      <w:r w:rsidR="00A13669">
        <w:rPr>
          <w:lang w:eastAsia="zh-CN"/>
        </w:rPr>
        <w:t>季节类型判断的定性和定量结果，</w:t>
      </w:r>
      <w:r w:rsidR="00A13669">
        <w:rPr>
          <w:rFonts w:hint="eastAsia"/>
          <w:lang w:eastAsia="zh-CN"/>
        </w:rPr>
        <w:t>返回</w:t>
      </w:r>
      <w:r w:rsidR="00A13669">
        <w:rPr>
          <w:lang w:eastAsia="zh-CN"/>
        </w:rPr>
        <w:t>给用户交互模块进行展示。</w:t>
      </w:r>
    </w:p>
    <w:p w:rsidR="00A13669" w:rsidRDefault="00A13669" w:rsidP="0026517D">
      <w:pPr>
        <w:rPr>
          <w:lang w:eastAsia="zh-CN"/>
        </w:rPr>
      </w:pPr>
      <w:r>
        <w:rPr>
          <w:rFonts w:hint="eastAsia"/>
          <w:lang w:eastAsia="zh-CN"/>
        </w:rPr>
        <w:t>（</w:t>
      </w:r>
      <w:r>
        <w:rPr>
          <w:lang w:eastAsia="zh-CN"/>
        </w:rPr>
        <w:t>4</w:t>
      </w:r>
      <w:r>
        <w:rPr>
          <w:rFonts w:hint="eastAsia"/>
          <w:lang w:eastAsia="zh-CN"/>
        </w:rPr>
        <w:t>）</w:t>
      </w:r>
      <w:r>
        <w:rPr>
          <w:lang w:eastAsia="zh-CN"/>
        </w:rPr>
        <w:t>用户交互模块。</w:t>
      </w:r>
      <w:r w:rsidR="0076738D">
        <w:rPr>
          <w:lang w:eastAsia="zh-CN"/>
        </w:rPr>
        <w:t>用户</w:t>
      </w:r>
      <w:r w:rsidR="0076738D">
        <w:rPr>
          <w:rFonts w:hint="eastAsia"/>
          <w:lang w:eastAsia="zh-CN"/>
        </w:rPr>
        <w:t>从</w:t>
      </w:r>
      <w:r w:rsidR="0076738D">
        <w:rPr>
          <w:lang w:eastAsia="zh-CN"/>
        </w:rPr>
        <w:t>本地选择图片上传，</w:t>
      </w:r>
      <w:r w:rsidR="0076738D">
        <w:rPr>
          <w:rFonts w:hint="eastAsia"/>
          <w:lang w:eastAsia="zh-CN"/>
        </w:rPr>
        <w:t>进行</w:t>
      </w:r>
      <w:r w:rsidR="0076738D">
        <w:rPr>
          <w:lang w:eastAsia="zh-CN"/>
        </w:rPr>
        <w:t>“</w:t>
      </w:r>
      <w:r w:rsidR="0076738D">
        <w:rPr>
          <w:lang w:eastAsia="zh-CN"/>
        </w:rPr>
        <w:t>四季型人</w:t>
      </w:r>
      <w:r w:rsidR="0076738D">
        <w:rPr>
          <w:lang w:eastAsia="zh-CN"/>
        </w:rPr>
        <w:t>”</w:t>
      </w:r>
      <w:r w:rsidR="0076738D">
        <w:rPr>
          <w:lang w:eastAsia="zh-CN"/>
        </w:rPr>
        <w:t>的判断，</w:t>
      </w:r>
      <w:r w:rsidR="0076738D">
        <w:rPr>
          <w:rFonts w:hint="eastAsia"/>
          <w:lang w:eastAsia="zh-CN"/>
        </w:rPr>
        <w:t>判断结果</w:t>
      </w:r>
      <w:r w:rsidR="0076738D">
        <w:rPr>
          <w:lang w:eastAsia="zh-CN"/>
        </w:rPr>
        <w:t>在另一窗口以雷达图</w:t>
      </w:r>
      <w:r w:rsidR="0076738D">
        <w:rPr>
          <w:rFonts w:hint="eastAsia"/>
          <w:lang w:eastAsia="zh-CN"/>
        </w:rPr>
        <w:t>、文字</w:t>
      </w:r>
      <w:r w:rsidR="0076738D">
        <w:rPr>
          <w:lang w:eastAsia="zh-CN"/>
        </w:rPr>
        <w:t>、</w:t>
      </w:r>
      <w:r w:rsidR="0076738D">
        <w:rPr>
          <w:rFonts w:hint="eastAsia"/>
          <w:lang w:eastAsia="zh-CN"/>
        </w:rPr>
        <w:t>数据</w:t>
      </w:r>
      <w:r w:rsidR="0076738D">
        <w:rPr>
          <w:lang w:eastAsia="zh-CN"/>
        </w:rPr>
        <w:t>的形式进行直观展示。</w:t>
      </w:r>
    </w:p>
    <w:commentRangeEnd w:id="87"/>
    <w:p w:rsidR="00770323" w:rsidRDefault="00411026" w:rsidP="00856EE3">
      <w:pPr>
        <w:rPr>
          <w:lang w:eastAsia="zh-CN"/>
        </w:rPr>
      </w:pPr>
      <w:r>
        <w:rPr>
          <w:rStyle w:val="ad"/>
          <w:rFonts w:ascii="宋体" w:hAnsi="宋体" w:cstheme="minorBidi"/>
        </w:rPr>
        <w:commentReference w:id="87"/>
      </w:r>
      <w:r w:rsidR="0026517D">
        <w:rPr>
          <w:rFonts w:hint="eastAsia"/>
          <w:noProof/>
          <w:lang w:eastAsia="zh-CN"/>
        </w:rPr>
        <w:drawing>
          <wp:inline distT="0" distB="0" distL="0" distR="0">
            <wp:extent cx="5718175" cy="1793875"/>
            <wp:effectExtent l="0" t="0" r="0" b="9525"/>
            <wp:docPr id="22" name="Picture 22" descr="../Desktop/Screen%20Shot%202018-04-08%20at%209.58.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8%20at%209.58.51%20AM.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18175" cy="1793875"/>
                    </a:xfrm>
                    <a:prstGeom prst="rect">
                      <a:avLst/>
                    </a:prstGeom>
                    <a:noFill/>
                    <a:ln>
                      <a:noFill/>
                    </a:ln>
                  </pic:spPr>
                </pic:pic>
              </a:graphicData>
            </a:graphic>
          </wp:inline>
        </w:drawing>
      </w:r>
    </w:p>
    <w:p w:rsidR="00FA54AA" w:rsidRDefault="00FA54AA" w:rsidP="00FA54AA">
      <w:pPr>
        <w:jc w:val="center"/>
        <w:rPr>
          <w:lang w:eastAsia="zh-CN"/>
        </w:rPr>
      </w:pPr>
      <w:r>
        <w:rPr>
          <w:rFonts w:hint="eastAsia"/>
          <w:lang w:eastAsia="zh-CN"/>
        </w:rPr>
        <w:t>图</w:t>
      </w:r>
      <w:r>
        <w:rPr>
          <w:lang w:eastAsia="zh-CN"/>
        </w:rPr>
        <w:t xml:space="preserve"> 5.1 </w:t>
      </w:r>
      <w:r>
        <w:rPr>
          <w:rFonts w:hint="eastAsia"/>
          <w:lang w:eastAsia="zh-CN"/>
        </w:rPr>
        <w:t>系统</w:t>
      </w:r>
      <w:r>
        <w:rPr>
          <w:lang w:eastAsia="zh-CN"/>
        </w:rPr>
        <w:t>模块图</w:t>
      </w:r>
    </w:p>
    <w:p w:rsidR="00C602F4" w:rsidRDefault="00C602F4" w:rsidP="003E19BB">
      <w:pPr>
        <w:pStyle w:val="2"/>
        <w:rPr>
          <w:lang w:eastAsia="zh-CN"/>
        </w:rPr>
      </w:pPr>
    </w:p>
    <w:p w:rsidR="00856EE3" w:rsidRDefault="00856EE3" w:rsidP="003E19BB">
      <w:pPr>
        <w:pStyle w:val="2"/>
        <w:rPr>
          <w:lang w:eastAsia="zh-CN"/>
        </w:rPr>
      </w:pPr>
      <w:r>
        <w:rPr>
          <w:rFonts w:hint="eastAsia"/>
          <w:lang w:eastAsia="zh-CN"/>
        </w:rPr>
        <w:t>5.2</w:t>
      </w:r>
      <w:r>
        <w:rPr>
          <w:lang w:eastAsia="zh-CN"/>
        </w:rPr>
        <w:t xml:space="preserve"> </w:t>
      </w:r>
      <w:r>
        <w:rPr>
          <w:lang w:eastAsia="zh-CN"/>
        </w:rPr>
        <w:t>系</w:t>
      </w:r>
      <w:r>
        <w:rPr>
          <w:rFonts w:ascii="SimSun" w:eastAsia="SimSun" w:hAnsi="SimSun" w:cs="SimSun"/>
          <w:lang w:eastAsia="zh-CN"/>
        </w:rPr>
        <w:t>统</w:t>
      </w:r>
      <w:r>
        <w:rPr>
          <w:lang w:eastAsia="zh-CN"/>
        </w:rPr>
        <w:t>与</w:t>
      </w:r>
      <w:r>
        <w:rPr>
          <w:rFonts w:ascii="SimSun" w:eastAsia="SimSun" w:hAnsi="SimSun" w:cs="SimSun"/>
          <w:lang w:eastAsia="zh-CN"/>
        </w:rPr>
        <w:t>环</w:t>
      </w:r>
      <w:r>
        <w:rPr>
          <w:lang w:eastAsia="zh-CN"/>
        </w:rPr>
        <w:t>境配置</w:t>
      </w:r>
    </w:p>
    <w:p w:rsidR="00C602F4" w:rsidRDefault="00856EE3" w:rsidP="003E19BB">
      <w:pPr>
        <w:pStyle w:val="2"/>
        <w:rPr>
          <w:lang w:eastAsia="zh-CN"/>
        </w:rPr>
      </w:pPr>
      <w:r>
        <w:rPr>
          <w:rFonts w:hint="eastAsia"/>
          <w:lang w:eastAsia="zh-CN"/>
        </w:rPr>
        <w:tab/>
      </w:r>
    </w:p>
    <w:p w:rsidR="00C602F4" w:rsidRDefault="00C602F4" w:rsidP="00053386">
      <w:pPr>
        <w:ind w:firstLine="720"/>
        <w:rPr>
          <w:lang w:eastAsia="zh-CN"/>
        </w:rPr>
      </w:pPr>
      <w:r>
        <w:rPr>
          <w:rFonts w:hint="eastAsia"/>
          <w:lang w:eastAsia="zh-CN"/>
        </w:rPr>
        <w:t>本系统</w:t>
      </w:r>
      <w:r w:rsidR="00053386">
        <w:rPr>
          <w:rFonts w:hint="eastAsia"/>
          <w:lang w:eastAsia="zh-CN"/>
        </w:rPr>
        <w:t>使用</w:t>
      </w:r>
      <w:r w:rsidR="00053386">
        <w:rPr>
          <w:lang w:eastAsia="zh-CN"/>
        </w:rPr>
        <w:t>Python2.7+</w:t>
      </w:r>
      <w:r w:rsidR="00053386">
        <w:rPr>
          <w:rFonts w:hint="eastAsia"/>
          <w:lang w:eastAsia="zh-CN"/>
        </w:rPr>
        <w:t>visual</w:t>
      </w:r>
      <w:r w:rsidR="00053386">
        <w:rPr>
          <w:lang w:eastAsia="zh-CN"/>
        </w:rPr>
        <w:t xml:space="preserve"> </w:t>
      </w:r>
      <w:r w:rsidR="00053386">
        <w:rPr>
          <w:rFonts w:hint="eastAsia"/>
          <w:lang w:eastAsia="zh-CN"/>
        </w:rPr>
        <w:t>studio</w:t>
      </w:r>
      <w:r w:rsidR="00053386">
        <w:rPr>
          <w:lang w:eastAsia="zh-CN"/>
        </w:rPr>
        <w:t xml:space="preserve"> </w:t>
      </w:r>
      <w:r w:rsidR="00053386">
        <w:rPr>
          <w:rFonts w:hint="eastAsia"/>
          <w:lang w:eastAsia="zh-CN"/>
        </w:rPr>
        <w:t>code</w:t>
      </w:r>
      <w:r w:rsidR="00053386">
        <w:rPr>
          <w:lang w:eastAsia="zh-CN"/>
        </w:rPr>
        <w:t>进行开发，在官网下载</w:t>
      </w:r>
      <w:r w:rsidR="00053386">
        <w:rPr>
          <w:rFonts w:hint="eastAsia"/>
          <w:lang w:eastAsia="zh-CN"/>
        </w:rPr>
        <w:t>Python</w:t>
      </w:r>
      <w:r w:rsidR="00053386">
        <w:rPr>
          <w:lang w:eastAsia="zh-CN"/>
        </w:rPr>
        <w:t>的二进制安装文件，</w:t>
      </w:r>
      <w:r w:rsidR="00053386">
        <w:rPr>
          <w:rFonts w:hint="eastAsia"/>
          <w:lang w:eastAsia="zh-CN"/>
        </w:rPr>
        <w:t>进行环境变量</w:t>
      </w:r>
      <w:r w:rsidR="00053386">
        <w:rPr>
          <w:lang w:eastAsia="zh-CN"/>
        </w:rPr>
        <w:t>的配置后，</w:t>
      </w:r>
      <w:r w:rsidR="00053386">
        <w:rPr>
          <w:rFonts w:hint="eastAsia"/>
          <w:lang w:eastAsia="zh-CN"/>
        </w:rPr>
        <w:t>在终端下</w:t>
      </w:r>
      <w:r w:rsidR="00053386">
        <w:rPr>
          <w:lang w:eastAsia="zh-CN"/>
        </w:rPr>
        <w:t>输入</w:t>
      </w:r>
      <w:r w:rsidR="00053386">
        <w:rPr>
          <w:lang w:eastAsia="zh-CN"/>
        </w:rPr>
        <w:t>python</w:t>
      </w:r>
      <w:r w:rsidR="00053386">
        <w:rPr>
          <w:lang w:eastAsia="zh-CN"/>
        </w:rPr>
        <w:t>，</w:t>
      </w:r>
      <w:r w:rsidR="00053386">
        <w:rPr>
          <w:rFonts w:hint="eastAsia"/>
          <w:lang w:eastAsia="zh-CN"/>
        </w:rPr>
        <w:t>进入</w:t>
      </w:r>
      <w:r w:rsidR="00053386">
        <w:rPr>
          <w:rFonts w:hint="eastAsia"/>
          <w:lang w:eastAsia="zh-CN"/>
        </w:rPr>
        <w:t>python</w:t>
      </w:r>
      <w:r w:rsidR="00053386">
        <w:rPr>
          <w:lang w:eastAsia="zh-CN"/>
        </w:rPr>
        <w:t>命令行开发模式，</w:t>
      </w:r>
      <w:r w:rsidR="00053386">
        <w:rPr>
          <w:rFonts w:hint="eastAsia"/>
          <w:lang w:eastAsia="zh-CN"/>
        </w:rPr>
        <w:t>即</w:t>
      </w:r>
      <w:r w:rsidR="00053386">
        <w:rPr>
          <w:lang w:eastAsia="zh-CN"/>
        </w:rPr>
        <w:t>说明</w:t>
      </w:r>
      <w:r w:rsidR="00053386">
        <w:rPr>
          <w:lang w:eastAsia="zh-CN"/>
        </w:rPr>
        <w:t>Python</w:t>
      </w:r>
      <w:r w:rsidR="00053386">
        <w:rPr>
          <w:lang w:eastAsia="zh-CN"/>
        </w:rPr>
        <w:t>已经在本地完成安装和配置。</w:t>
      </w:r>
    </w:p>
    <w:p w:rsidR="00C47BE8" w:rsidRDefault="00C47BE8" w:rsidP="00053386">
      <w:pPr>
        <w:ind w:firstLine="720"/>
        <w:rPr>
          <w:lang w:eastAsia="zh-CN"/>
        </w:rPr>
      </w:pPr>
      <w:r>
        <w:rPr>
          <w:lang w:eastAsia="zh-CN"/>
        </w:rPr>
        <w:t>P</w:t>
      </w:r>
      <w:r>
        <w:rPr>
          <w:rFonts w:hint="eastAsia"/>
          <w:lang w:eastAsia="zh-CN"/>
        </w:rPr>
        <w:t>ython</w:t>
      </w:r>
      <w:r>
        <w:rPr>
          <w:rFonts w:hint="eastAsia"/>
          <w:lang w:eastAsia="zh-CN"/>
        </w:rPr>
        <w:t>语言</w:t>
      </w:r>
      <w:r>
        <w:rPr>
          <w:lang w:eastAsia="zh-CN"/>
        </w:rPr>
        <w:t>有非常丰富的类库，</w:t>
      </w:r>
      <w:r>
        <w:rPr>
          <w:rFonts w:hint="eastAsia"/>
          <w:lang w:eastAsia="zh-CN"/>
        </w:rPr>
        <w:t>封装了</w:t>
      </w:r>
      <w:r>
        <w:rPr>
          <w:lang w:eastAsia="zh-CN"/>
        </w:rPr>
        <w:t>很多方法，</w:t>
      </w:r>
      <w:r>
        <w:rPr>
          <w:rFonts w:hint="eastAsia"/>
          <w:lang w:eastAsia="zh-CN"/>
        </w:rPr>
        <w:t>因此</w:t>
      </w:r>
      <w:r>
        <w:rPr>
          <w:lang w:eastAsia="zh-CN"/>
        </w:rPr>
        <w:t>可以直接使用，</w:t>
      </w:r>
      <w:r>
        <w:rPr>
          <w:rFonts w:hint="eastAsia"/>
          <w:lang w:eastAsia="zh-CN"/>
        </w:rPr>
        <w:t>非常方便</w:t>
      </w:r>
      <w:r>
        <w:rPr>
          <w:lang w:eastAsia="zh-CN"/>
        </w:rPr>
        <w:t>。</w:t>
      </w:r>
      <w:r>
        <w:rPr>
          <w:rFonts w:hint="eastAsia"/>
          <w:lang w:eastAsia="zh-CN"/>
        </w:rPr>
        <w:t>在本系统中</w:t>
      </w:r>
      <w:r>
        <w:rPr>
          <w:lang w:eastAsia="zh-CN"/>
        </w:rPr>
        <w:t>，</w:t>
      </w:r>
      <w:r>
        <w:rPr>
          <w:rFonts w:hint="eastAsia"/>
          <w:lang w:eastAsia="zh-CN"/>
        </w:rPr>
        <w:t>主要使用</w:t>
      </w:r>
      <w:r>
        <w:rPr>
          <w:lang w:eastAsia="zh-CN"/>
        </w:rPr>
        <w:t>了</w:t>
      </w:r>
      <w:r>
        <w:rPr>
          <w:lang w:eastAsia="zh-CN"/>
        </w:rPr>
        <w:t xml:space="preserve">Python </w:t>
      </w:r>
      <w:r>
        <w:rPr>
          <w:rFonts w:hint="eastAsia"/>
          <w:lang w:eastAsia="zh-CN"/>
        </w:rPr>
        <w:t>Image</w:t>
      </w:r>
      <w:r>
        <w:rPr>
          <w:lang w:eastAsia="zh-CN"/>
        </w:rPr>
        <w:t xml:space="preserve"> L</w:t>
      </w:r>
      <w:r w:rsidR="002D7AFB">
        <w:rPr>
          <w:lang w:eastAsia="zh-CN"/>
        </w:rPr>
        <w:t>ibrary-PIL</w:t>
      </w:r>
      <w:r w:rsidR="002D7AFB">
        <w:rPr>
          <w:rFonts w:hint="eastAsia"/>
          <w:lang w:eastAsia="zh-CN"/>
        </w:rPr>
        <w:t>库</w:t>
      </w:r>
      <w:r w:rsidR="002D7AFB">
        <w:rPr>
          <w:lang w:eastAsia="zh-CN"/>
        </w:rPr>
        <w:t>，</w:t>
      </w:r>
      <w:r w:rsidR="002D7AFB">
        <w:rPr>
          <w:lang w:eastAsia="zh-CN"/>
        </w:rPr>
        <w:t>PIL</w:t>
      </w:r>
      <w:r w:rsidR="002D7AFB" w:rsidRPr="002D7AFB">
        <w:rPr>
          <w:lang w:eastAsia="zh-CN"/>
        </w:rPr>
        <w:t>已经是</w:t>
      </w:r>
      <w:r w:rsidR="002D7AFB" w:rsidRPr="002D7AFB">
        <w:rPr>
          <w:lang w:eastAsia="zh-CN"/>
        </w:rPr>
        <w:t>Python</w:t>
      </w:r>
      <w:r w:rsidR="002D7AFB">
        <w:rPr>
          <w:lang w:eastAsia="zh-CN"/>
        </w:rPr>
        <w:t>平台事实上的图像处理标准库</w:t>
      </w:r>
      <w:r w:rsidR="002D7AFB">
        <w:rPr>
          <w:rFonts w:hint="eastAsia"/>
          <w:lang w:eastAsia="zh-CN"/>
        </w:rPr>
        <w:t>了</w:t>
      </w:r>
      <w:r w:rsidR="002D7AFB">
        <w:rPr>
          <w:lang w:eastAsia="zh-CN"/>
        </w:rPr>
        <w:t>，</w:t>
      </w:r>
      <w:r w:rsidR="002D7AFB" w:rsidRPr="002D7AFB">
        <w:rPr>
          <w:lang w:eastAsia="zh-CN"/>
        </w:rPr>
        <w:t>功能非常强大，但</w:t>
      </w:r>
      <w:r w:rsidR="002D7AFB" w:rsidRPr="002D7AFB">
        <w:rPr>
          <w:lang w:eastAsia="zh-CN"/>
        </w:rPr>
        <w:t>API</w:t>
      </w:r>
      <w:r w:rsidR="002D7AFB" w:rsidRPr="002D7AFB">
        <w:rPr>
          <w:lang w:eastAsia="zh-CN"/>
        </w:rPr>
        <w:t>却非常简单易用。</w:t>
      </w:r>
      <w:r w:rsidR="002D7AFB">
        <w:rPr>
          <w:lang w:eastAsia="zh-CN"/>
        </w:rPr>
        <w:t>在</w:t>
      </w:r>
      <w:r w:rsidR="002D7AFB">
        <w:rPr>
          <w:rFonts w:hint="eastAsia"/>
          <w:lang w:eastAsia="zh-CN"/>
        </w:rPr>
        <w:t>本系统中</w:t>
      </w:r>
      <w:r w:rsidR="002D7AFB">
        <w:rPr>
          <w:lang w:eastAsia="zh-CN"/>
        </w:rPr>
        <w:t>还使用了</w:t>
      </w:r>
      <w:r w:rsidR="002D7AFB" w:rsidRPr="002D7AFB">
        <w:rPr>
          <w:lang w:eastAsia="zh-CN"/>
        </w:rPr>
        <w:t>matplotlib</w:t>
      </w:r>
      <w:r w:rsidR="002D7AFB">
        <w:rPr>
          <w:lang w:eastAsia="zh-CN"/>
        </w:rPr>
        <w:t>、</w:t>
      </w:r>
      <w:r w:rsidR="002D7AFB" w:rsidRPr="002D7AFB">
        <w:rPr>
          <w:lang w:eastAsia="zh-CN"/>
        </w:rPr>
        <w:t>numpy</w:t>
      </w:r>
      <w:r w:rsidR="002D7AFB">
        <w:rPr>
          <w:lang w:eastAsia="zh-CN"/>
        </w:rPr>
        <w:t>等用于统计分析和</w:t>
      </w:r>
      <w:r w:rsidR="002D7AFB">
        <w:rPr>
          <w:rFonts w:hint="eastAsia"/>
          <w:lang w:eastAsia="zh-CN"/>
        </w:rPr>
        <w:t>科学计算</w:t>
      </w:r>
      <w:r w:rsidR="002D7AFB">
        <w:rPr>
          <w:lang w:eastAsia="zh-CN"/>
        </w:rPr>
        <w:t>的库，</w:t>
      </w:r>
      <w:r w:rsidR="002D7AFB">
        <w:rPr>
          <w:rFonts w:hint="eastAsia"/>
          <w:lang w:eastAsia="zh-CN"/>
        </w:rPr>
        <w:t>以及</w:t>
      </w:r>
      <w:r w:rsidR="002D7AFB">
        <w:rPr>
          <w:lang w:eastAsia="zh-CN"/>
        </w:rPr>
        <w:t>json</w:t>
      </w:r>
      <w:r w:rsidR="002D7AFB">
        <w:rPr>
          <w:lang w:eastAsia="zh-CN"/>
        </w:rPr>
        <w:t>、</w:t>
      </w:r>
      <w:r w:rsidR="002D7AFB">
        <w:rPr>
          <w:rFonts w:hint="eastAsia"/>
          <w:lang w:eastAsia="zh-CN"/>
        </w:rPr>
        <w:t>urllib</w:t>
      </w:r>
      <w:r w:rsidR="002D7AFB">
        <w:rPr>
          <w:lang w:eastAsia="zh-CN"/>
        </w:rPr>
        <w:t>等用于网络请求即</w:t>
      </w:r>
      <w:r w:rsidR="002D7AFB">
        <w:rPr>
          <w:lang w:eastAsia="zh-CN"/>
        </w:rPr>
        <w:t>json</w:t>
      </w:r>
      <w:r w:rsidR="002D7AFB">
        <w:rPr>
          <w:lang w:eastAsia="zh-CN"/>
        </w:rPr>
        <w:t>解析的库。</w:t>
      </w:r>
    </w:p>
    <w:p w:rsidR="00C602F4" w:rsidRDefault="00A7179B" w:rsidP="00A7179B">
      <w:pPr>
        <w:ind w:firstLine="720"/>
        <w:rPr>
          <w:lang w:eastAsia="zh-CN"/>
        </w:rPr>
      </w:pPr>
      <w:r>
        <w:rPr>
          <w:lang w:eastAsia="zh-CN"/>
        </w:rPr>
        <w:t>而</w:t>
      </w:r>
      <w:r w:rsidR="002D7AFB" w:rsidRPr="002D7AFB">
        <w:rPr>
          <w:lang w:eastAsia="zh-CN"/>
        </w:rPr>
        <w:t>Visual Studio</w:t>
      </w:r>
      <w:r w:rsidR="002D7AFB">
        <w:rPr>
          <w:lang w:eastAsia="zh-CN"/>
        </w:rPr>
        <w:t xml:space="preserve"> C</w:t>
      </w:r>
      <w:r w:rsidR="002D7AFB">
        <w:rPr>
          <w:rFonts w:hint="eastAsia"/>
          <w:lang w:eastAsia="zh-CN"/>
        </w:rPr>
        <w:t>ode</w:t>
      </w:r>
      <w:r w:rsidR="002D7AFB" w:rsidRPr="002D7AFB">
        <w:rPr>
          <w:lang w:eastAsia="zh-CN"/>
        </w:rPr>
        <w:t>是一个轻量级但功能强大的</w:t>
      </w:r>
      <w:r w:rsidR="002D7AFB">
        <w:rPr>
          <w:lang w:eastAsia="zh-CN"/>
        </w:rPr>
        <w:t>桌面</w:t>
      </w:r>
      <w:r w:rsidR="002D7AFB" w:rsidRPr="002D7AFB">
        <w:rPr>
          <w:lang w:eastAsia="zh-CN"/>
        </w:rPr>
        <w:t>源代码编辑器</w:t>
      </w:r>
      <w:r w:rsidR="002D7AFB">
        <w:rPr>
          <w:lang w:eastAsia="zh-CN"/>
        </w:rPr>
        <w:t>，</w:t>
      </w:r>
      <w:r w:rsidR="002D7AFB" w:rsidRPr="002D7AFB">
        <w:rPr>
          <w:lang w:eastAsia="zh-CN"/>
        </w:rPr>
        <w:t>可用于</w:t>
      </w:r>
      <w:r w:rsidR="002D7AFB" w:rsidRPr="002D7AFB">
        <w:rPr>
          <w:lang w:eastAsia="zh-CN"/>
        </w:rPr>
        <w:t>Windows</w:t>
      </w:r>
      <w:r w:rsidR="002D7AFB" w:rsidRPr="002D7AFB">
        <w:rPr>
          <w:lang w:eastAsia="zh-CN"/>
        </w:rPr>
        <w:t>，</w:t>
      </w:r>
      <w:r w:rsidR="002D7AFB" w:rsidRPr="002D7AFB">
        <w:rPr>
          <w:lang w:eastAsia="zh-CN"/>
        </w:rPr>
        <w:t>MacOS</w:t>
      </w:r>
      <w:r w:rsidR="002D7AFB" w:rsidRPr="002D7AFB">
        <w:rPr>
          <w:lang w:eastAsia="zh-CN"/>
        </w:rPr>
        <w:t>和</w:t>
      </w:r>
      <w:r w:rsidR="002D7AFB" w:rsidRPr="002D7AFB">
        <w:rPr>
          <w:lang w:eastAsia="zh-CN"/>
        </w:rPr>
        <w:t>Linux</w:t>
      </w:r>
      <w:r w:rsidR="002D7AFB" w:rsidRPr="002D7AFB">
        <w:rPr>
          <w:lang w:eastAsia="zh-CN"/>
        </w:rPr>
        <w:t>。它配备了</w:t>
      </w:r>
      <w:r w:rsidR="002D7AFB" w:rsidRPr="002D7AFB">
        <w:rPr>
          <w:lang w:eastAsia="zh-CN"/>
        </w:rPr>
        <w:t>JavaScript</w:t>
      </w:r>
      <w:r w:rsidR="002D7AFB" w:rsidRPr="002D7AFB">
        <w:rPr>
          <w:lang w:eastAsia="zh-CN"/>
        </w:rPr>
        <w:t>的内置支持，</w:t>
      </w:r>
      <w:r w:rsidR="002D7AFB" w:rsidRPr="002D7AFB">
        <w:rPr>
          <w:lang w:eastAsia="zh-CN"/>
        </w:rPr>
        <w:t>TypeScript</w:t>
      </w:r>
      <w:r w:rsidR="002D7AFB" w:rsidRPr="002D7AFB">
        <w:rPr>
          <w:lang w:eastAsia="zh-CN"/>
        </w:rPr>
        <w:t>和</w:t>
      </w:r>
      <w:r w:rsidR="002D7AFB" w:rsidRPr="002D7AFB">
        <w:rPr>
          <w:lang w:eastAsia="zh-CN"/>
        </w:rPr>
        <w:t>Node.js</w:t>
      </w:r>
      <w:r w:rsidR="002D7AFB" w:rsidRPr="002D7AFB">
        <w:rPr>
          <w:lang w:eastAsia="zh-CN"/>
        </w:rPr>
        <w:t>的生态系统，对其他语言的扩展（如</w:t>
      </w:r>
      <w:r w:rsidR="002D7AFB" w:rsidRPr="002D7AFB">
        <w:rPr>
          <w:lang w:eastAsia="zh-CN"/>
        </w:rPr>
        <w:t>C++</w:t>
      </w:r>
      <w:r w:rsidR="002D7AFB" w:rsidRPr="002D7AFB">
        <w:rPr>
          <w:lang w:eastAsia="zh-CN"/>
        </w:rPr>
        <w:t>，</w:t>
      </w:r>
      <w:r w:rsidR="002D7AFB" w:rsidRPr="002D7AFB">
        <w:rPr>
          <w:lang w:eastAsia="zh-CN"/>
        </w:rPr>
        <w:t>C #</w:t>
      </w:r>
      <w:r w:rsidR="002D7AFB" w:rsidRPr="002D7AFB">
        <w:rPr>
          <w:lang w:eastAsia="zh-CN"/>
        </w:rPr>
        <w:t>，</w:t>
      </w:r>
      <w:r w:rsidR="002D7AFB" w:rsidRPr="002D7AFB">
        <w:rPr>
          <w:lang w:eastAsia="zh-CN"/>
        </w:rPr>
        <w:t>java</w:t>
      </w:r>
      <w:r w:rsidR="002D7AFB" w:rsidRPr="002D7AFB">
        <w:rPr>
          <w:lang w:eastAsia="zh-CN"/>
        </w:rPr>
        <w:t>，</w:t>
      </w:r>
      <w:r w:rsidR="002D7AFB" w:rsidRPr="002D7AFB">
        <w:rPr>
          <w:lang w:eastAsia="zh-CN"/>
        </w:rPr>
        <w:t>Python</w:t>
      </w:r>
      <w:r w:rsidR="002D7AFB" w:rsidRPr="002D7AFB">
        <w:rPr>
          <w:lang w:eastAsia="zh-CN"/>
        </w:rPr>
        <w:t>，</w:t>
      </w:r>
      <w:r w:rsidR="002D7AFB" w:rsidRPr="002D7AFB">
        <w:rPr>
          <w:lang w:eastAsia="zh-CN"/>
        </w:rPr>
        <w:t>PHP</w:t>
      </w:r>
      <w:r w:rsidR="002D7AFB" w:rsidRPr="002D7AFB">
        <w:rPr>
          <w:lang w:eastAsia="zh-CN"/>
        </w:rPr>
        <w:t>，</w:t>
      </w:r>
      <w:r w:rsidR="002D7AFB" w:rsidRPr="002D7AFB">
        <w:rPr>
          <w:lang w:eastAsia="zh-CN"/>
        </w:rPr>
        <w:t>GO</w:t>
      </w:r>
      <w:r w:rsidR="002D7AFB" w:rsidRPr="002D7AFB">
        <w:rPr>
          <w:lang w:eastAsia="zh-CN"/>
        </w:rPr>
        <w:t>）</w:t>
      </w:r>
      <w:r>
        <w:rPr>
          <w:lang w:eastAsia="zh-CN"/>
        </w:rPr>
        <w:t>也十分优秀</w:t>
      </w:r>
      <w:r w:rsidR="00EF7744">
        <w:rPr>
          <w:lang w:eastAsia="zh-CN"/>
        </w:rPr>
        <w:t>。</w:t>
      </w:r>
    </w:p>
    <w:p w:rsidR="00C602F4" w:rsidRDefault="00C602F4" w:rsidP="003E19BB">
      <w:pPr>
        <w:pStyle w:val="2"/>
        <w:rPr>
          <w:lang w:eastAsia="zh-CN"/>
        </w:rPr>
      </w:pPr>
    </w:p>
    <w:p w:rsidR="00856EE3" w:rsidRDefault="00856EE3" w:rsidP="003E19BB">
      <w:pPr>
        <w:pStyle w:val="2"/>
        <w:rPr>
          <w:lang w:eastAsia="zh-CN"/>
        </w:rPr>
      </w:pPr>
      <w:r>
        <w:rPr>
          <w:rFonts w:hint="eastAsia"/>
          <w:lang w:eastAsia="zh-CN"/>
        </w:rPr>
        <w:t>5.3</w:t>
      </w:r>
      <w:r>
        <w:rPr>
          <w:lang w:eastAsia="zh-CN"/>
        </w:rPr>
        <w:t xml:space="preserve"> </w:t>
      </w:r>
      <w:r>
        <w:rPr>
          <w:rFonts w:hint="eastAsia"/>
          <w:lang w:eastAsia="zh-CN"/>
        </w:rPr>
        <w:t>面部</w:t>
      </w:r>
      <w:r>
        <w:rPr>
          <w:rFonts w:ascii="SimSun" w:eastAsia="SimSun" w:hAnsi="SimSun" w:cs="SimSun"/>
          <w:lang w:eastAsia="zh-CN"/>
        </w:rPr>
        <w:t>识别</w:t>
      </w:r>
      <w:r>
        <w:rPr>
          <w:lang w:eastAsia="zh-CN"/>
        </w:rPr>
        <w:t>模</w:t>
      </w:r>
      <w:r>
        <w:rPr>
          <w:rFonts w:ascii="SimSun" w:eastAsia="SimSun" w:hAnsi="SimSun" w:cs="SimSun"/>
          <w:lang w:eastAsia="zh-CN"/>
        </w:rPr>
        <w:t>块</w:t>
      </w:r>
    </w:p>
    <w:p w:rsidR="006C750E" w:rsidRDefault="00856EE3" w:rsidP="006C750E">
      <w:pPr>
        <w:pStyle w:val="2"/>
        <w:rPr>
          <w:lang w:eastAsia="zh-CN"/>
        </w:rPr>
      </w:pPr>
      <w:r>
        <w:rPr>
          <w:rFonts w:hint="eastAsia"/>
          <w:lang w:eastAsia="zh-CN"/>
        </w:rPr>
        <w:tab/>
      </w:r>
    </w:p>
    <w:p w:rsidR="006C750E" w:rsidRDefault="006C750E" w:rsidP="006C750E">
      <w:pPr>
        <w:ind w:firstLine="720"/>
        <w:rPr>
          <w:lang w:eastAsia="zh-CN"/>
        </w:rPr>
      </w:pPr>
      <w:r w:rsidRPr="006C750E">
        <w:rPr>
          <w:rFonts w:hint="eastAsia"/>
          <w:lang w:eastAsia="zh-CN"/>
        </w:rPr>
        <w:t>本模</w:t>
      </w:r>
      <w:r w:rsidRPr="006C750E">
        <w:rPr>
          <w:lang w:eastAsia="zh-CN"/>
        </w:rPr>
        <w:t>块接受</w:t>
      </w:r>
      <w:r w:rsidRPr="006C750E">
        <w:rPr>
          <w:rFonts w:hint="eastAsia"/>
          <w:lang w:eastAsia="zh-CN"/>
        </w:rPr>
        <w:t>用</w:t>
      </w:r>
      <w:r w:rsidRPr="006C750E">
        <w:rPr>
          <w:lang w:eastAsia="zh-CN"/>
        </w:rPr>
        <w:t>户交互模块传来的</w:t>
      </w:r>
      <w:commentRangeStart w:id="88"/>
      <w:r w:rsidRPr="006C750E">
        <w:rPr>
          <w:lang w:eastAsia="zh-CN"/>
        </w:rPr>
        <w:t>图片</w:t>
      </w:r>
      <w:commentRangeEnd w:id="88"/>
      <w:r w:rsidR="00411026">
        <w:rPr>
          <w:rStyle w:val="ad"/>
          <w:rFonts w:ascii="宋体" w:hAnsi="宋体" w:cstheme="minorBidi"/>
        </w:rPr>
        <w:commentReference w:id="88"/>
      </w:r>
      <w:r w:rsidRPr="006C750E">
        <w:rPr>
          <w:lang w:eastAsia="zh-CN"/>
        </w:rPr>
        <w:t>文件，</w:t>
      </w:r>
      <w:r w:rsidRPr="006C750E">
        <w:rPr>
          <w:rFonts w:hint="eastAsia"/>
          <w:lang w:eastAsia="zh-CN"/>
        </w:rPr>
        <w:t>自</w:t>
      </w:r>
      <w:r w:rsidRPr="006C750E">
        <w:rPr>
          <w:lang w:eastAsia="zh-CN"/>
        </w:rPr>
        <w:t>动识别图片中的人脸，</w:t>
      </w:r>
      <w:r w:rsidRPr="006C750E">
        <w:rPr>
          <w:rFonts w:hint="eastAsia"/>
          <w:lang w:eastAsia="zh-CN"/>
        </w:rPr>
        <w:t>并确定</w:t>
      </w:r>
      <w:r w:rsidRPr="006C750E">
        <w:rPr>
          <w:lang w:eastAsia="zh-CN"/>
        </w:rPr>
        <w:t>出</w:t>
      </w:r>
      <w:r w:rsidRPr="006C750E">
        <w:rPr>
          <w:lang w:eastAsia="zh-CN"/>
        </w:rPr>
        <w:t>83</w:t>
      </w:r>
      <w:r w:rsidRPr="006C750E">
        <w:rPr>
          <w:rFonts w:hint="eastAsia"/>
          <w:lang w:eastAsia="zh-CN"/>
        </w:rPr>
        <w:t>个</w:t>
      </w:r>
      <w:r w:rsidRPr="006C750E">
        <w:rPr>
          <w:lang w:eastAsia="zh-CN"/>
        </w:rPr>
        <w:t>人</w:t>
      </w:r>
      <w:proofErr w:type="gramStart"/>
      <w:r w:rsidRPr="006C750E">
        <w:rPr>
          <w:lang w:eastAsia="zh-CN"/>
        </w:rPr>
        <w:t>脸关键</w:t>
      </w:r>
      <w:proofErr w:type="gramEnd"/>
      <w:r w:rsidRPr="006C750E">
        <w:rPr>
          <w:lang w:eastAsia="zh-CN"/>
        </w:rPr>
        <w:t>点的位置，</w:t>
      </w:r>
      <w:r w:rsidRPr="006C750E">
        <w:rPr>
          <w:rFonts w:hint="eastAsia"/>
          <w:lang w:eastAsia="zh-CN"/>
        </w:rPr>
        <w:t>根据</w:t>
      </w:r>
      <w:r w:rsidRPr="006C750E">
        <w:rPr>
          <w:lang w:eastAsia="zh-CN"/>
        </w:rPr>
        <w:t>人脸关键点的位置切割出唇部、</w:t>
      </w:r>
      <w:r w:rsidRPr="006C750E">
        <w:rPr>
          <w:rFonts w:hint="eastAsia"/>
          <w:lang w:eastAsia="zh-CN"/>
        </w:rPr>
        <w:t>肤色</w:t>
      </w:r>
      <w:r w:rsidRPr="006C750E">
        <w:rPr>
          <w:lang w:eastAsia="zh-CN"/>
        </w:rPr>
        <w:t>部、</w:t>
      </w:r>
      <w:r w:rsidRPr="006C750E">
        <w:rPr>
          <w:rFonts w:hint="eastAsia"/>
          <w:lang w:eastAsia="zh-CN"/>
        </w:rPr>
        <w:t>眉</w:t>
      </w:r>
      <w:r w:rsidRPr="006C750E">
        <w:rPr>
          <w:lang w:eastAsia="zh-CN"/>
        </w:rPr>
        <w:t>部、</w:t>
      </w:r>
      <w:r w:rsidRPr="006C750E">
        <w:rPr>
          <w:rFonts w:hint="eastAsia"/>
          <w:lang w:eastAsia="zh-CN"/>
        </w:rPr>
        <w:t>瞳孔</w:t>
      </w:r>
      <w:r w:rsidRPr="006C750E">
        <w:rPr>
          <w:lang w:eastAsia="zh-CN"/>
        </w:rPr>
        <w:t>的图像，</w:t>
      </w:r>
      <w:r w:rsidRPr="006C750E">
        <w:rPr>
          <w:rFonts w:hint="eastAsia"/>
          <w:lang w:eastAsia="zh-CN"/>
        </w:rPr>
        <w:t>分</w:t>
      </w:r>
      <w:r w:rsidRPr="006C750E">
        <w:rPr>
          <w:lang w:eastAsia="zh-CN"/>
        </w:rPr>
        <w:t>别传给分区域季节类型判断模块中不同的方法进行判断。</w:t>
      </w:r>
    </w:p>
    <w:p w:rsidR="006C750E" w:rsidRDefault="006C750E" w:rsidP="006C750E">
      <w:pPr>
        <w:ind w:firstLine="720"/>
        <w:rPr>
          <w:lang w:eastAsia="zh-CN"/>
        </w:rPr>
      </w:pPr>
      <w:r>
        <w:rPr>
          <w:rFonts w:hint="eastAsia"/>
          <w:lang w:eastAsia="zh-CN"/>
        </w:rPr>
        <w:t>面部识别</w:t>
      </w:r>
      <w:r>
        <w:rPr>
          <w:lang w:eastAsia="zh-CN"/>
        </w:rPr>
        <w:t>模块</w:t>
      </w:r>
      <w:r>
        <w:rPr>
          <w:rFonts w:hint="eastAsia"/>
          <w:lang w:eastAsia="zh-CN"/>
        </w:rPr>
        <w:t>具体</w:t>
      </w:r>
      <w:r>
        <w:rPr>
          <w:lang w:eastAsia="zh-CN"/>
        </w:rPr>
        <w:t>的步骤说明如下：</w:t>
      </w:r>
    </w:p>
    <w:p w:rsidR="006C750E" w:rsidRDefault="006C750E" w:rsidP="00B41710">
      <w:pPr>
        <w:ind w:firstLine="720"/>
        <w:rPr>
          <w:lang w:eastAsia="zh-CN"/>
        </w:rPr>
      </w:pPr>
      <w:commentRangeStart w:id="89"/>
      <w:r>
        <w:rPr>
          <w:rFonts w:hint="eastAsia"/>
          <w:lang w:eastAsia="zh-CN"/>
        </w:rPr>
        <w:t>（</w:t>
      </w:r>
      <w:r>
        <w:rPr>
          <w:lang w:eastAsia="zh-CN"/>
        </w:rPr>
        <w:t>1</w:t>
      </w:r>
      <w:r>
        <w:rPr>
          <w:rFonts w:hint="eastAsia"/>
          <w:lang w:eastAsia="zh-CN"/>
        </w:rPr>
        <w:t>）</w:t>
      </w:r>
      <w:r w:rsidR="00E759D7">
        <w:rPr>
          <w:lang w:eastAsia="zh-CN"/>
        </w:rPr>
        <w:t>接受用户选择的</w:t>
      </w:r>
      <w:r w:rsidR="00E759D7">
        <w:rPr>
          <w:rFonts w:hint="eastAsia"/>
          <w:lang w:eastAsia="zh-CN"/>
        </w:rPr>
        <w:t>本地</w:t>
      </w:r>
      <w:r w:rsidR="00E759D7">
        <w:rPr>
          <w:lang w:eastAsia="zh-CN"/>
        </w:rPr>
        <w:t>图片，</w:t>
      </w:r>
      <w:r w:rsidR="00E759D7">
        <w:rPr>
          <w:rFonts w:hint="eastAsia"/>
          <w:lang w:eastAsia="zh-CN"/>
        </w:rPr>
        <w:t>将</w:t>
      </w:r>
      <w:r w:rsidR="00E759D7">
        <w:rPr>
          <w:lang w:eastAsia="zh-CN"/>
        </w:rPr>
        <w:t>该图片打包发送</w:t>
      </w:r>
      <w:r w:rsidR="00E759D7">
        <w:rPr>
          <w:lang w:eastAsia="zh-CN"/>
        </w:rPr>
        <w:t>HTTP</w:t>
      </w:r>
      <w:r w:rsidR="00E759D7">
        <w:rPr>
          <w:lang w:eastAsia="zh-CN"/>
        </w:rPr>
        <w:t>请求到本系统所使用的</w:t>
      </w:r>
      <w:r w:rsidR="00E759D7">
        <w:rPr>
          <w:lang w:eastAsia="zh-CN"/>
        </w:rPr>
        <w:t>W</w:t>
      </w:r>
      <w:r w:rsidR="00E759D7">
        <w:rPr>
          <w:rFonts w:hint="eastAsia"/>
          <w:lang w:eastAsia="zh-CN"/>
        </w:rPr>
        <w:t>eb</w:t>
      </w:r>
      <w:r w:rsidR="00E759D7">
        <w:rPr>
          <w:lang w:eastAsia="zh-CN"/>
        </w:rPr>
        <w:t xml:space="preserve"> API</w:t>
      </w:r>
      <w:r w:rsidR="00E759D7">
        <w:rPr>
          <w:rFonts w:hint="eastAsia"/>
          <w:lang w:eastAsia="zh-CN"/>
        </w:rPr>
        <w:t>的</w:t>
      </w:r>
      <w:r w:rsidR="00E759D7">
        <w:rPr>
          <w:lang w:eastAsia="zh-CN"/>
        </w:rPr>
        <w:t>服务器，</w:t>
      </w:r>
      <w:r w:rsidR="00E759D7">
        <w:rPr>
          <w:rFonts w:hint="eastAsia"/>
          <w:lang w:eastAsia="zh-CN"/>
        </w:rPr>
        <w:t>接收</w:t>
      </w:r>
      <w:r w:rsidR="00E759D7">
        <w:rPr>
          <w:lang w:eastAsia="zh-CN"/>
        </w:rPr>
        <w:t>服务器传回</w:t>
      </w:r>
      <w:r w:rsidR="00E759D7">
        <w:rPr>
          <w:rFonts w:hint="eastAsia"/>
          <w:lang w:eastAsia="zh-CN"/>
        </w:rPr>
        <w:t>的相应</w:t>
      </w:r>
      <w:r w:rsidR="00E759D7">
        <w:rPr>
          <w:lang w:eastAsia="zh-CN"/>
        </w:rPr>
        <w:t>。</w:t>
      </w:r>
    </w:p>
    <w:p w:rsidR="00E759D7" w:rsidRDefault="00E759D7" w:rsidP="00B41710">
      <w:pPr>
        <w:ind w:firstLine="720"/>
        <w:rPr>
          <w:lang w:eastAsia="zh-CN"/>
        </w:rPr>
      </w:pPr>
      <w:r>
        <w:rPr>
          <w:rFonts w:hint="eastAsia"/>
          <w:lang w:eastAsia="zh-CN"/>
        </w:rPr>
        <w:t>（</w:t>
      </w:r>
      <w:r>
        <w:rPr>
          <w:lang w:eastAsia="zh-CN"/>
        </w:rPr>
        <w:t>2</w:t>
      </w:r>
      <w:r>
        <w:rPr>
          <w:rFonts w:hint="eastAsia"/>
          <w:lang w:eastAsia="zh-CN"/>
        </w:rPr>
        <w:t>）</w:t>
      </w:r>
      <w:r>
        <w:rPr>
          <w:lang w:eastAsia="zh-CN"/>
        </w:rPr>
        <w:t>解析相应的</w:t>
      </w:r>
      <w:r>
        <w:rPr>
          <w:lang w:eastAsia="zh-CN"/>
        </w:rPr>
        <w:t>json</w:t>
      </w:r>
      <w:r>
        <w:rPr>
          <w:lang w:eastAsia="zh-CN"/>
        </w:rPr>
        <w:t>数据，</w:t>
      </w:r>
      <w:r>
        <w:rPr>
          <w:rFonts w:hint="eastAsia"/>
          <w:lang w:eastAsia="zh-CN"/>
        </w:rPr>
        <w:t>获得</w:t>
      </w:r>
      <w:r>
        <w:rPr>
          <w:lang w:eastAsia="zh-CN"/>
        </w:rPr>
        <w:t>83</w:t>
      </w:r>
      <w:r>
        <w:rPr>
          <w:rFonts w:hint="eastAsia"/>
          <w:lang w:eastAsia="zh-CN"/>
        </w:rPr>
        <w:t>个</w:t>
      </w:r>
      <w:r>
        <w:rPr>
          <w:lang w:eastAsia="zh-CN"/>
        </w:rPr>
        <w:t>人脸关键点的坐标，</w:t>
      </w:r>
      <w:r>
        <w:rPr>
          <w:rFonts w:hint="eastAsia"/>
          <w:lang w:eastAsia="zh-CN"/>
        </w:rPr>
        <w:t>分别</w:t>
      </w:r>
      <w:r>
        <w:rPr>
          <w:lang w:eastAsia="zh-CN"/>
        </w:rPr>
        <w:t>按照本文第四章中</w:t>
      </w:r>
      <w:r>
        <w:rPr>
          <w:rFonts w:hint="eastAsia"/>
          <w:lang w:eastAsia="zh-CN"/>
        </w:rPr>
        <w:t>描述</w:t>
      </w:r>
      <w:r>
        <w:rPr>
          <w:lang w:eastAsia="zh-CN"/>
        </w:rPr>
        <w:t>的过程，</w:t>
      </w:r>
      <w:r>
        <w:rPr>
          <w:rFonts w:hint="eastAsia"/>
          <w:lang w:eastAsia="zh-CN"/>
        </w:rPr>
        <w:t>返回</w:t>
      </w:r>
      <w:r>
        <w:rPr>
          <w:lang w:eastAsia="zh-CN"/>
        </w:rPr>
        <w:t>切割唇部、皮肤、眉毛、</w:t>
      </w:r>
      <w:r>
        <w:rPr>
          <w:rFonts w:hint="eastAsia"/>
          <w:lang w:eastAsia="zh-CN"/>
        </w:rPr>
        <w:t>瞳孔</w:t>
      </w:r>
      <w:r>
        <w:rPr>
          <w:lang w:eastAsia="zh-CN"/>
        </w:rPr>
        <w:t>部分所需要的关键点坐标。</w:t>
      </w:r>
    </w:p>
    <w:p w:rsidR="00E759D7" w:rsidRDefault="00E759D7" w:rsidP="00B41710">
      <w:pPr>
        <w:ind w:firstLine="720"/>
        <w:rPr>
          <w:lang w:eastAsia="zh-CN"/>
        </w:rPr>
      </w:pPr>
      <w:r>
        <w:rPr>
          <w:rFonts w:hint="eastAsia"/>
          <w:lang w:eastAsia="zh-CN"/>
        </w:rPr>
        <w:t>（</w:t>
      </w:r>
      <w:r>
        <w:rPr>
          <w:lang w:eastAsia="zh-CN"/>
        </w:rPr>
        <w:t>3</w:t>
      </w:r>
      <w:r>
        <w:rPr>
          <w:rFonts w:hint="eastAsia"/>
          <w:lang w:eastAsia="zh-CN"/>
        </w:rPr>
        <w:t>）</w:t>
      </w:r>
      <w:r>
        <w:rPr>
          <w:lang w:eastAsia="zh-CN"/>
        </w:rPr>
        <w:t>按照（</w:t>
      </w:r>
      <w:r>
        <w:rPr>
          <w:lang w:eastAsia="zh-CN"/>
        </w:rPr>
        <w:t>2</w:t>
      </w:r>
      <w:r>
        <w:rPr>
          <w:lang w:eastAsia="zh-CN"/>
        </w:rPr>
        <w:t>）中所示的关键点，</w:t>
      </w:r>
      <w:r>
        <w:rPr>
          <w:rFonts w:hint="eastAsia"/>
          <w:lang w:eastAsia="zh-CN"/>
        </w:rPr>
        <w:t>将关键区域</w:t>
      </w:r>
      <w:r>
        <w:rPr>
          <w:lang w:eastAsia="zh-CN"/>
        </w:rPr>
        <w:t>从整张图片中切割出来。</w:t>
      </w:r>
    </w:p>
    <w:commentRangeEnd w:id="89"/>
    <w:p w:rsidR="00E759D7" w:rsidRDefault="00411026" w:rsidP="00B41710">
      <w:pPr>
        <w:ind w:firstLine="720"/>
        <w:rPr>
          <w:lang w:eastAsia="zh-CN"/>
        </w:rPr>
      </w:pPr>
      <w:r>
        <w:rPr>
          <w:rStyle w:val="ad"/>
          <w:rFonts w:ascii="宋体" w:hAnsi="宋体" w:cstheme="minorBidi"/>
        </w:rPr>
        <w:commentReference w:id="89"/>
      </w:r>
      <w:r w:rsidR="00E759D7">
        <w:rPr>
          <w:rFonts w:hint="eastAsia"/>
          <w:lang w:eastAsia="zh-CN"/>
        </w:rPr>
        <w:t>本模块</w:t>
      </w:r>
      <w:r w:rsidR="00E759D7">
        <w:rPr>
          <w:lang w:eastAsia="zh-CN"/>
        </w:rPr>
        <w:t>的</w:t>
      </w:r>
      <w:commentRangeStart w:id="90"/>
      <w:r w:rsidR="00E759D7">
        <w:rPr>
          <w:lang w:eastAsia="zh-CN"/>
        </w:rPr>
        <w:t>关键</w:t>
      </w:r>
      <w:r w:rsidR="00E759D7">
        <w:rPr>
          <w:rFonts w:hint="eastAsia"/>
          <w:lang w:eastAsia="zh-CN"/>
        </w:rPr>
        <w:t>函数</w:t>
      </w:r>
      <w:commentRangeEnd w:id="90"/>
      <w:r>
        <w:rPr>
          <w:rStyle w:val="ad"/>
          <w:rFonts w:ascii="宋体" w:hAnsi="宋体" w:cstheme="minorBidi"/>
        </w:rPr>
        <w:commentReference w:id="90"/>
      </w:r>
      <w:r w:rsidR="00E759D7">
        <w:rPr>
          <w:rFonts w:hint="eastAsia"/>
          <w:lang w:eastAsia="zh-CN"/>
        </w:rPr>
        <w:t>及</w:t>
      </w:r>
      <w:r w:rsidR="00E759D7">
        <w:rPr>
          <w:lang w:eastAsia="zh-CN"/>
        </w:rPr>
        <w:t>关键代码如下：</w:t>
      </w:r>
    </w:p>
    <w:p w:rsidR="009F0A7D" w:rsidRDefault="00E759D7" w:rsidP="009F0A7D">
      <w:pPr>
        <w:ind w:firstLine="720"/>
        <w:rPr>
          <w:lang w:eastAsia="zh-CN"/>
        </w:rPr>
      </w:pPr>
      <w:r>
        <w:rPr>
          <w:rFonts w:hint="eastAsia"/>
          <w:lang w:eastAsia="zh-CN"/>
        </w:rPr>
        <w:t>（</w:t>
      </w:r>
      <w:r>
        <w:rPr>
          <w:lang w:eastAsia="zh-CN"/>
        </w:rPr>
        <w:t>1</w:t>
      </w:r>
      <w:r>
        <w:rPr>
          <w:rFonts w:hint="eastAsia"/>
          <w:lang w:eastAsia="zh-CN"/>
        </w:rPr>
        <w:t>）</w:t>
      </w:r>
      <w:r>
        <w:rPr>
          <w:lang w:eastAsia="zh-CN"/>
        </w:rPr>
        <w:t>def fppapi(filepath):</w:t>
      </w:r>
    </w:p>
    <w:p w:rsidR="00E759D7" w:rsidRPr="009F0A7D" w:rsidRDefault="00D457F8" w:rsidP="009F0A7D">
      <w:pPr>
        <w:ind w:firstLine="720"/>
        <w:rPr>
          <w:lang w:eastAsia="zh-CN"/>
        </w:rPr>
      </w:pPr>
      <w:r w:rsidRPr="009F0A7D">
        <w:rPr>
          <w:rFonts w:hint="eastAsia"/>
          <w:color w:val="000000" w:themeColor="text1"/>
          <w:lang w:eastAsia="zh-CN"/>
        </w:rPr>
        <w:t>功能</w:t>
      </w:r>
      <w:r w:rsidRPr="009F0A7D">
        <w:rPr>
          <w:color w:val="000000" w:themeColor="text1"/>
          <w:lang w:eastAsia="zh-CN"/>
        </w:rPr>
        <w:t>：</w:t>
      </w:r>
      <w:r w:rsidRPr="009F0A7D">
        <w:rPr>
          <w:rFonts w:hint="eastAsia"/>
          <w:color w:val="000000" w:themeColor="text1"/>
          <w:lang w:eastAsia="zh-CN"/>
        </w:rPr>
        <w:t>将本地</w:t>
      </w:r>
      <w:r w:rsidRPr="009F0A7D">
        <w:rPr>
          <w:color w:val="000000" w:themeColor="text1"/>
          <w:lang w:eastAsia="zh-CN"/>
        </w:rPr>
        <w:t>图片打包发送</w:t>
      </w:r>
      <w:r w:rsidRPr="009F0A7D">
        <w:rPr>
          <w:color w:val="000000" w:themeColor="text1"/>
          <w:lang w:eastAsia="zh-CN"/>
        </w:rPr>
        <w:t>HTTP</w:t>
      </w:r>
      <w:r w:rsidRPr="009F0A7D">
        <w:rPr>
          <w:color w:val="000000" w:themeColor="text1"/>
          <w:lang w:eastAsia="zh-CN"/>
        </w:rPr>
        <w:t>请求到本系统所使用的</w:t>
      </w:r>
      <w:r w:rsidRPr="009F0A7D">
        <w:rPr>
          <w:color w:val="000000" w:themeColor="text1"/>
          <w:lang w:eastAsia="zh-CN"/>
        </w:rPr>
        <w:t>W</w:t>
      </w:r>
      <w:r w:rsidRPr="009F0A7D">
        <w:rPr>
          <w:rFonts w:hint="eastAsia"/>
          <w:color w:val="000000" w:themeColor="text1"/>
          <w:lang w:eastAsia="zh-CN"/>
        </w:rPr>
        <w:t>eb</w:t>
      </w:r>
      <w:r w:rsidRPr="009F0A7D">
        <w:rPr>
          <w:color w:val="000000" w:themeColor="text1"/>
          <w:lang w:eastAsia="zh-CN"/>
        </w:rPr>
        <w:t xml:space="preserve"> API</w:t>
      </w:r>
      <w:r w:rsidRPr="009F0A7D">
        <w:rPr>
          <w:rFonts w:hint="eastAsia"/>
          <w:color w:val="000000" w:themeColor="text1"/>
          <w:lang w:eastAsia="zh-CN"/>
        </w:rPr>
        <w:t>的</w:t>
      </w:r>
      <w:r w:rsidRPr="009F0A7D">
        <w:rPr>
          <w:color w:val="000000" w:themeColor="text1"/>
          <w:lang w:eastAsia="zh-CN"/>
        </w:rPr>
        <w:t>服务器</w:t>
      </w:r>
      <w:r w:rsidR="009F0A7D">
        <w:rPr>
          <w:color w:val="000000" w:themeColor="text1"/>
          <w:lang w:eastAsia="zh-CN"/>
        </w:rPr>
        <w:t>。</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569CD6"/>
          <w:sz w:val="18"/>
          <w:szCs w:val="18"/>
        </w:rPr>
        <w:t>d</w:t>
      </w:r>
      <w:commentRangeStart w:id="91"/>
      <w:r w:rsidRPr="00006F8E">
        <w:rPr>
          <w:rFonts w:ascii="Menlo" w:eastAsia="Times New Roman" w:hAnsi="Menlo" w:cs="Menlo"/>
          <w:color w:val="569CD6"/>
          <w:sz w:val="18"/>
          <w:szCs w:val="18"/>
        </w:rPr>
        <w:t>ef</w:t>
      </w:r>
      <w:r w:rsidRPr="00006F8E">
        <w:rPr>
          <w:rFonts w:ascii="Menlo" w:eastAsia="Times New Roman" w:hAnsi="Menlo" w:cs="Menlo"/>
          <w:color w:val="D4D4D4"/>
          <w:sz w:val="18"/>
          <w:szCs w:val="18"/>
        </w:rPr>
        <w:t xml:space="preserve"> </w:t>
      </w:r>
      <w:r w:rsidRPr="00006F8E">
        <w:rPr>
          <w:rFonts w:ascii="Menlo" w:eastAsia="Times New Roman" w:hAnsi="Menlo" w:cs="Menlo"/>
          <w:color w:val="DCDCAA"/>
          <w:sz w:val="18"/>
          <w:szCs w:val="18"/>
        </w:rPr>
        <w:t>fppapi</w:t>
      </w:r>
      <w:r w:rsidRPr="00006F8E">
        <w:rPr>
          <w:rFonts w:ascii="Menlo" w:eastAsia="Times New Roman" w:hAnsi="Menlo" w:cs="Menlo"/>
          <w:color w:val="D4D4D4"/>
          <w:sz w:val="18"/>
          <w:szCs w:val="18"/>
        </w:rPr>
        <w:t>(</w:t>
      </w:r>
      <w:r w:rsidRPr="00006F8E">
        <w:rPr>
          <w:rFonts w:ascii="Menlo" w:eastAsia="Times New Roman" w:hAnsi="Menlo" w:cs="Menlo"/>
          <w:color w:val="9CDCFE"/>
          <w:sz w:val="18"/>
          <w:szCs w:val="18"/>
        </w:rPr>
        <w:t>filepath</w:t>
      </w:r>
      <w:r w:rsidRPr="00006F8E">
        <w:rPr>
          <w:rFonts w:ascii="Menlo" w:eastAsia="Times New Roman" w:hAnsi="Menlo" w:cs="Menlo"/>
          <w:color w:val="D4D4D4"/>
          <w:sz w:val="18"/>
          <w:szCs w:val="18"/>
        </w:rPr>
        <w:t>):</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http_url=</w:t>
      </w:r>
      <w:r w:rsidRPr="00006F8E">
        <w:rPr>
          <w:rFonts w:ascii="Menlo" w:eastAsia="Times New Roman" w:hAnsi="Menlo" w:cs="Menlo"/>
          <w:color w:val="CE9178"/>
          <w:sz w:val="18"/>
          <w:szCs w:val="18"/>
        </w:rPr>
        <w:t>'https://api-cn.faceplusplus.com/facepp/v3/detect'</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key = </w:t>
      </w:r>
      <w:r w:rsidRPr="00006F8E">
        <w:rPr>
          <w:rFonts w:ascii="Menlo" w:eastAsia="Times New Roman" w:hAnsi="Menlo" w:cs="Menlo"/>
          <w:color w:val="CE9178"/>
          <w:sz w:val="18"/>
          <w:szCs w:val="18"/>
        </w:rPr>
        <w:t>"</w:t>
      </w:r>
      <w:r w:rsidR="009F0A7D">
        <w:rPr>
          <w:rFonts w:ascii="Menlo" w:eastAsia="Times New Roman" w:hAnsi="Menlo" w:cs="Menlo"/>
          <w:color w:val="CE9178"/>
          <w:sz w:val="18"/>
          <w:szCs w:val="18"/>
          <w:lang w:eastAsia="zh-CN"/>
        </w:rPr>
        <w:t>***</w:t>
      </w:r>
      <w:r w:rsidRPr="00006F8E">
        <w:rPr>
          <w:rFonts w:ascii="Menlo" w:eastAsia="Times New Roman" w:hAnsi="Menlo" w:cs="Menlo"/>
          <w:color w:val="CE9178"/>
          <w:sz w:val="18"/>
          <w:szCs w:val="18"/>
        </w:rPr>
        <w:t>"</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secret = </w:t>
      </w:r>
      <w:r w:rsidRPr="00006F8E">
        <w:rPr>
          <w:rFonts w:ascii="Menlo" w:eastAsia="Times New Roman" w:hAnsi="Menlo" w:cs="Menlo"/>
          <w:color w:val="CE9178"/>
          <w:sz w:val="18"/>
          <w:szCs w:val="18"/>
        </w:rPr>
        <w:t>"</w:t>
      </w:r>
      <w:r w:rsidR="009F0A7D">
        <w:rPr>
          <w:rFonts w:ascii="Menlo" w:eastAsia="Times New Roman" w:hAnsi="Menlo" w:cs="Menlo"/>
          <w:color w:val="CE9178"/>
          <w:sz w:val="18"/>
          <w:szCs w:val="18"/>
          <w:lang w:eastAsia="zh-CN"/>
        </w:rPr>
        <w:t>***</w:t>
      </w:r>
      <w:r w:rsidRPr="00006F8E">
        <w:rPr>
          <w:rFonts w:ascii="Menlo" w:eastAsia="Times New Roman" w:hAnsi="Menlo" w:cs="Menlo"/>
          <w:color w:val="CE9178"/>
          <w:sz w:val="18"/>
          <w:szCs w:val="18"/>
        </w:rPr>
        <w:t>"</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boundary = </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w:t>
      </w:r>
      <w:r w:rsidRPr="00006F8E">
        <w:rPr>
          <w:rFonts w:ascii="Menlo" w:eastAsia="Times New Roman" w:hAnsi="Menlo" w:cs="Menlo"/>
          <w:color w:val="DCDCAA"/>
          <w:sz w:val="18"/>
          <w:szCs w:val="18"/>
        </w:rPr>
        <w:t>hex</w:t>
      </w:r>
      <w:r w:rsidRPr="00006F8E">
        <w:rPr>
          <w:rFonts w:ascii="Menlo" w:eastAsia="Times New Roman" w:hAnsi="Menlo" w:cs="Menlo"/>
          <w:color w:val="D4D4D4"/>
          <w:sz w:val="18"/>
          <w:szCs w:val="18"/>
        </w:rPr>
        <w:t>(</w:t>
      </w:r>
      <w:r w:rsidRPr="00006F8E">
        <w:rPr>
          <w:rFonts w:ascii="Menlo" w:eastAsia="Times New Roman" w:hAnsi="Menlo" w:cs="Menlo"/>
          <w:color w:val="4EC9B0"/>
          <w:sz w:val="18"/>
          <w:szCs w:val="18"/>
        </w:rPr>
        <w:t>int</w:t>
      </w:r>
      <w:r w:rsidRPr="00006F8E">
        <w:rPr>
          <w:rFonts w:ascii="Menlo" w:eastAsia="Times New Roman" w:hAnsi="Menlo" w:cs="Menlo"/>
          <w:color w:val="D4D4D4"/>
          <w:sz w:val="18"/>
          <w:szCs w:val="18"/>
        </w:rPr>
        <w:t xml:space="preserve">(time.time() * </w:t>
      </w:r>
      <w:r w:rsidRPr="00006F8E">
        <w:rPr>
          <w:rFonts w:ascii="Menlo" w:eastAsia="Times New Roman" w:hAnsi="Menlo" w:cs="Menlo"/>
          <w:color w:val="B5CEA8"/>
          <w:sz w:val="18"/>
          <w:szCs w:val="18"/>
        </w:rPr>
        <w:t>1000</w:t>
      </w:r>
      <w:r w:rsidRPr="00006F8E">
        <w:rPr>
          <w:rFonts w:ascii="Menlo" w:eastAsia="Times New Roman" w:hAnsi="Menlo" w:cs="Menlo"/>
          <w:color w:val="D4D4D4"/>
          <w:sz w:val="18"/>
          <w:szCs w:val="18"/>
        </w:rPr>
        <w:t>))</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 = []</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data.append(</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data.append(</w:t>
      </w:r>
      <w:r w:rsidRPr="00006F8E">
        <w:rPr>
          <w:rFonts w:ascii="Menlo" w:eastAsia="Times New Roman" w:hAnsi="Menlo" w:cs="Menlo"/>
          <w:color w:val="CE9178"/>
          <w:sz w:val="18"/>
          <w:szCs w:val="18"/>
        </w:rPr>
        <w:t>"gender,age,smiling,headpose,facequality,blur,eyestatus,emotion,ethnicity,beauty,mouthstatus,eyegaze,skinstatus"</w:t>
      </w:r>
      <w:r w:rsidRPr="00006F8E">
        <w:rPr>
          <w:rFonts w:ascii="Menlo" w:eastAsia="Times New Roman" w:hAnsi="Menlo" w:cs="Menlo"/>
          <w:color w:val="D4D4D4"/>
          <w:sz w:val="18"/>
          <w:szCs w:val="18"/>
        </w:rPr>
        <w:t>)</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data.append(</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7BA7D"/>
          <w:sz w:val="18"/>
          <w:szCs w:val="18"/>
        </w:rPr>
        <w:t>\r\n</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http_body=</w:t>
      </w:r>
      <w:r w:rsidRPr="00006F8E">
        <w:rPr>
          <w:rFonts w:ascii="Menlo" w:eastAsia="Times New Roman" w:hAnsi="Menlo" w:cs="Menlo"/>
          <w:color w:val="CE9178"/>
          <w:sz w:val="18"/>
          <w:szCs w:val="18"/>
        </w:rPr>
        <w:t>'</w:t>
      </w:r>
      <w:r w:rsidRPr="00006F8E">
        <w:rPr>
          <w:rFonts w:ascii="Menlo" w:eastAsia="Times New Roman" w:hAnsi="Menlo" w:cs="Menlo"/>
          <w:color w:val="D7BA7D"/>
          <w:sz w:val="18"/>
          <w:szCs w:val="18"/>
        </w:rPr>
        <w:t>\r\n</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.join(data)</w:t>
      </w:r>
    </w:p>
    <w:p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MS Mincho" w:eastAsia="MS Mincho" w:hAnsi="MS Mincho" w:cs="MS Mincho"/>
          <w:color w:val="608B4E"/>
          <w:sz w:val="18"/>
          <w:szCs w:val="18"/>
          <w:lang w:eastAsia="zh-CN"/>
        </w:rPr>
        <w:t>构建</w:t>
      </w:r>
      <w:r w:rsidR="006F7F97">
        <w:rPr>
          <w:rFonts w:ascii="Menlo" w:eastAsia="Times New Roman" w:hAnsi="Menlo" w:cs="Menlo"/>
          <w:color w:val="608B4E"/>
          <w:sz w:val="18"/>
          <w:szCs w:val="18"/>
          <w:lang w:eastAsia="zh-CN"/>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req=urllib2.Request(http_url)</w:t>
      </w:r>
    </w:p>
    <w:p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r w:rsidR="006F7F97">
        <w:rPr>
          <w:rFonts w:ascii="SimSun" w:eastAsia="SimSun" w:hAnsi="SimSun" w:cs="SimSun"/>
          <w:color w:val="608B4E"/>
          <w:sz w:val="18"/>
          <w:szCs w:val="18"/>
          <w:lang w:eastAsia="zh-CN"/>
        </w:rPr>
        <w:t>头</w:t>
      </w:r>
      <w:r w:rsidR="006F7F97">
        <w:rPr>
          <w:rFonts w:ascii="MS Mincho" w:eastAsia="MS Mincho" w:hAnsi="MS Mincho" w:cs="MS Mincho"/>
          <w:color w:val="608B4E"/>
          <w:sz w:val="18"/>
          <w:szCs w:val="18"/>
          <w:lang w:eastAsia="zh-CN"/>
        </w:rPr>
        <w:t>部</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req.add_header(</w:t>
      </w:r>
      <w:r w:rsidRPr="00006F8E">
        <w:rPr>
          <w:rFonts w:ascii="Menlo" w:eastAsia="Times New Roman" w:hAnsi="Menlo" w:cs="Menlo"/>
          <w:color w:val="CE9178"/>
          <w:sz w:val="18"/>
          <w:szCs w:val="18"/>
        </w:rPr>
        <w:t>'Content-Type'</w:t>
      </w:r>
      <w:r w:rsidRPr="00006F8E">
        <w:rPr>
          <w:rFonts w:ascii="Menlo" w:eastAsia="Times New Roman" w:hAnsi="Menlo" w:cs="Menlo"/>
          <w:color w:val="D4D4D4"/>
          <w:sz w:val="18"/>
          <w:szCs w:val="18"/>
        </w:rPr>
        <w:t xml:space="preserve">, </w:t>
      </w:r>
      <w:r w:rsidRPr="00006F8E">
        <w:rPr>
          <w:rFonts w:ascii="Menlo" w:eastAsia="Times New Roman" w:hAnsi="Menlo" w:cs="Menlo"/>
          <w:color w:val="CE9178"/>
          <w:sz w:val="18"/>
          <w:szCs w:val="18"/>
        </w:rPr>
        <w:t>'multipart/form-data; boundary=</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req.add_data(http_body)</w:t>
      </w:r>
    </w:p>
    <w:p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try</w:t>
      </w:r>
      <w:r w:rsidRPr="00006F8E">
        <w:rPr>
          <w:rFonts w:ascii="Menlo" w:eastAsia="Times New Roman" w:hAnsi="Menlo" w:cs="Menlo"/>
          <w:color w:val="D4D4D4"/>
          <w:sz w:val="18"/>
          <w:szCs w:val="18"/>
        </w:rPr>
        <w:t>:</w:t>
      </w:r>
    </w:p>
    <w:p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SimSun" w:eastAsia="SimSun" w:hAnsi="SimSun" w:cs="SimSun"/>
          <w:color w:val="608B4E"/>
          <w:sz w:val="18"/>
          <w:szCs w:val="18"/>
          <w:lang w:eastAsia="zh-CN"/>
        </w:rPr>
        <w:t>发送数</w:t>
      </w:r>
      <w:r w:rsidR="006F7F97">
        <w:rPr>
          <w:rFonts w:ascii="MS Mincho" w:eastAsia="MS Mincho" w:hAnsi="MS Mincho" w:cs="MS Mincho"/>
          <w:color w:val="608B4E"/>
          <w:sz w:val="18"/>
          <w:szCs w:val="18"/>
          <w:lang w:eastAsia="zh-CN"/>
        </w:rPr>
        <w:t>据到服</w:t>
      </w:r>
      <w:r w:rsidR="006F7F97">
        <w:rPr>
          <w:rFonts w:ascii="SimSun" w:eastAsia="SimSun" w:hAnsi="SimSun" w:cs="SimSun"/>
          <w:color w:val="608B4E"/>
          <w:sz w:val="18"/>
          <w:szCs w:val="18"/>
          <w:lang w:eastAsia="zh-CN"/>
        </w:rPr>
        <w:t>务</w:t>
      </w:r>
      <w:r w:rsidR="006F7F97">
        <w:rPr>
          <w:rFonts w:ascii="MS Mincho" w:eastAsia="MS Mincho" w:hAnsi="MS Mincho" w:cs="MS Mincho"/>
          <w:color w:val="608B4E"/>
          <w:sz w:val="18"/>
          <w:szCs w:val="18"/>
          <w:lang w:eastAsia="zh-CN"/>
        </w:rPr>
        <w:t>器</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resp = urllib2.urlopen(req, </w:t>
      </w:r>
      <w:r w:rsidRPr="00006F8E">
        <w:rPr>
          <w:rFonts w:ascii="Menlo" w:eastAsia="Times New Roman" w:hAnsi="Menlo" w:cs="Menlo"/>
          <w:color w:val="9CDCFE"/>
          <w:sz w:val="18"/>
          <w:szCs w:val="18"/>
        </w:rPr>
        <w:t>timeout</w:t>
      </w:r>
      <w:r w:rsidRPr="00006F8E">
        <w:rPr>
          <w:rFonts w:ascii="Menlo" w:eastAsia="Times New Roman" w:hAnsi="Menlo" w:cs="Menlo"/>
          <w:color w:val="D4D4D4"/>
          <w:sz w:val="18"/>
          <w:szCs w:val="18"/>
        </w:rPr>
        <w:t>=</w:t>
      </w:r>
      <w:r w:rsidRPr="00006F8E">
        <w:rPr>
          <w:rFonts w:ascii="Menlo" w:eastAsia="Times New Roman" w:hAnsi="Menlo" w:cs="Menlo"/>
          <w:color w:val="B5CEA8"/>
          <w:sz w:val="18"/>
          <w:szCs w:val="18"/>
        </w:rPr>
        <w:t>5</w:t>
      </w:r>
      <w:r w:rsidRPr="00006F8E">
        <w:rPr>
          <w:rFonts w:ascii="Menlo" w:eastAsia="Times New Roman" w:hAnsi="Menlo" w:cs="Menlo"/>
          <w:color w:val="D4D4D4"/>
          <w:sz w:val="18"/>
          <w:szCs w:val="18"/>
        </w:rPr>
        <w:t>)</w:t>
      </w:r>
    </w:p>
    <w:p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608B4E"/>
          <w:sz w:val="18"/>
          <w:szCs w:val="18"/>
        </w:rPr>
        <w:t>#</w:t>
      </w:r>
      <w:r w:rsidR="006F7F97">
        <w:rPr>
          <w:rFonts w:ascii="SimSun" w:eastAsia="SimSun" w:hAnsi="SimSun" w:cs="SimSun"/>
          <w:color w:val="608B4E"/>
          <w:sz w:val="18"/>
          <w:szCs w:val="18"/>
          <w:lang w:eastAsia="zh-CN"/>
        </w:rPr>
        <w:t>获</w:t>
      </w:r>
      <w:r w:rsidR="006F7F97">
        <w:rPr>
          <w:rFonts w:ascii="MS Mincho" w:eastAsia="MS Mincho" w:hAnsi="MS Mincho" w:cs="MS Mincho"/>
          <w:color w:val="608B4E"/>
          <w:sz w:val="18"/>
          <w:szCs w:val="18"/>
          <w:lang w:eastAsia="zh-CN"/>
        </w:rPr>
        <w:t>取响</w:t>
      </w:r>
      <w:r w:rsidR="006F7F97">
        <w:rPr>
          <w:rFonts w:ascii="SimSun" w:eastAsia="SimSun" w:hAnsi="SimSun" w:cs="SimSun"/>
          <w:color w:val="608B4E"/>
          <w:sz w:val="18"/>
          <w:szCs w:val="18"/>
          <w:lang w:eastAsia="zh-CN"/>
        </w:rPr>
        <w:t>应</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qrcont=resp.read()</w:t>
      </w:r>
    </w:p>
    <w:p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return</w:t>
      </w:r>
      <w:r w:rsidRPr="00006F8E">
        <w:rPr>
          <w:rFonts w:ascii="Menlo" w:eastAsia="Times New Roman" w:hAnsi="Menlo" w:cs="Menlo"/>
          <w:color w:val="D4D4D4"/>
          <w:sz w:val="18"/>
          <w:szCs w:val="18"/>
        </w:rPr>
        <w:t xml:space="preserve"> qrcon</w:t>
      </w:r>
      <w:r w:rsidR="006F7F97">
        <w:rPr>
          <w:rFonts w:ascii="Menlo" w:eastAsia="Times New Roman" w:hAnsi="Menlo" w:cs="Menlo" w:hint="eastAsia"/>
          <w:color w:val="D4D4D4"/>
          <w:sz w:val="18"/>
          <w:szCs w:val="18"/>
          <w:lang w:eastAsia="zh-CN"/>
        </w:rPr>
        <w:t>t</w:t>
      </w:r>
    </w:p>
    <w:p w:rsidR="00006F8E" w:rsidRPr="00006F8E" w:rsidRDefault="00006F8E" w:rsidP="00B41710">
      <w:pPr>
        <w:shd w:val="clear" w:color="auto" w:fill="1E1E1E"/>
        <w:spacing w:line="270" w:lineRule="atLeast"/>
        <w:rPr>
          <w:rFonts w:ascii="Menlo" w:eastAsia="Times New Roman" w:hAnsi="Menlo" w:cs="Menlo"/>
          <w:color w:val="D4D4D4"/>
          <w:sz w:val="18"/>
          <w:szCs w:val="18"/>
        </w:rPr>
      </w:pPr>
    </w:p>
    <w:p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except</w:t>
      </w:r>
      <w:r w:rsidRPr="00006F8E">
        <w:rPr>
          <w:rFonts w:ascii="Menlo" w:eastAsia="Times New Roman" w:hAnsi="Menlo" w:cs="Menlo"/>
          <w:color w:val="D4D4D4"/>
          <w:sz w:val="18"/>
          <w:szCs w:val="18"/>
        </w:rPr>
        <w:t xml:space="preserve"> urllib2.HTTPError </w:t>
      </w:r>
      <w:r w:rsidRPr="00006F8E">
        <w:rPr>
          <w:rFonts w:ascii="Menlo" w:eastAsia="Times New Roman" w:hAnsi="Menlo" w:cs="Menlo"/>
          <w:color w:val="C586C0"/>
          <w:sz w:val="18"/>
          <w:szCs w:val="18"/>
        </w:rPr>
        <w:t>as</w:t>
      </w:r>
      <w:r w:rsidRPr="00006F8E">
        <w:rPr>
          <w:rFonts w:ascii="Menlo" w:eastAsia="Times New Roman" w:hAnsi="Menlo" w:cs="Menlo"/>
          <w:color w:val="D4D4D4"/>
          <w:sz w:val="18"/>
          <w:szCs w:val="18"/>
        </w:rPr>
        <w:t xml:space="preserve"> e:</w:t>
      </w:r>
    </w:p>
    <w:p w:rsidR="00006F8E" w:rsidRPr="00411026" w:rsidRDefault="00006F8E" w:rsidP="00B41710">
      <w:pPr>
        <w:shd w:val="clear" w:color="auto" w:fill="1E1E1E"/>
        <w:spacing w:line="270" w:lineRule="atLeast"/>
        <w:rPr>
          <w:rFonts w:ascii="Menlo" w:eastAsiaTheme="minorEastAsia" w:hAnsi="Menlo" w:cs="Menlo" w:hint="eastAsia"/>
          <w:color w:val="D4D4D4"/>
          <w:sz w:val="18"/>
          <w:szCs w:val="18"/>
          <w:lang w:eastAsia="zh-CN"/>
          <w:rPrChange w:id="92" w:author="SYY" w:date="2018-04-15T00:57:00Z">
            <w:rPr>
              <w:rFonts w:ascii="Menlo" w:eastAsia="Times New Roman" w:hAnsi="Menlo" w:cs="Menlo"/>
              <w:color w:val="D4D4D4"/>
              <w:sz w:val="18"/>
              <w:szCs w:val="18"/>
              <w:lang w:eastAsia="zh-CN"/>
            </w:rPr>
          </w:rPrChange>
        </w:rPr>
      </w:pPr>
      <w:r w:rsidRPr="00006F8E">
        <w:rPr>
          <w:rFonts w:ascii="Menlo" w:eastAsia="Times New Roman" w:hAnsi="Menlo" w:cs="Menlo"/>
          <w:color w:val="D4D4D4"/>
          <w:sz w:val="18"/>
          <w:szCs w:val="18"/>
        </w:rPr>
        <w:t>        </w:t>
      </w:r>
      <w:proofErr w:type="gramStart"/>
      <w:r w:rsidRPr="00006F8E">
        <w:rPr>
          <w:rFonts w:ascii="Menlo" w:eastAsia="Times New Roman" w:hAnsi="Menlo" w:cs="Menlo"/>
          <w:color w:val="DCDCAA"/>
          <w:sz w:val="18"/>
          <w:szCs w:val="18"/>
        </w:rPr>
        <w:t>print</w:t>
      </w:r>
      <w:proofErr w:type="gramEnd"/>
      <w:r w:rsidRPr="00006F8E">
        <w:rPr>
          <w:rFonts w:ascii="Menlo" w:eastAsia="Times New Roman" w:hAnsi="Menlo" w:cs="Menlo"/>
          <w:color w:val="D4D4D4"/>
          <w:sz w:val="18"/>
          <w:szCs w:val="18"/>
        </w:rPr>
        <w:t xml:space="preserve"> e.read()</w:t>
      </w:r>
    </w:p>
    <w:commentRangeEnd w:id="91"/>
    <w:p w:rsidR="006C750E" w:rsidRDefault="00411026" w:rsidP="00B41710">
      <w:pPr>
        <w:rPr>
          <w:lang w:eastAsia="zh-CN"/>
        </w:rPr>
      </w:pPr>
      <w:r>
        <w:rPr>
          <w:rStyle w:val="ad"/>
          <w:rFonts w:ascii="宋体" w:hAnsi="宋体" w:cstheme="minorBidi"/>
        </w:rPr>
        <w:commentReference w:id="91"/>
      </w:r>
      <w:r w:rsidR="00E759D7">
        <w:rPr>
          <w:lang w:eastAsia="zh-CN"/>
        </w:rPr>
        <w:tab/>
      </w:r>
      <w:r w:rsidR="00B41710">
        <w:rPr>
          <w:rFonts w:hint="eastAsia"/>
          <w:lang w:eastAsia="zh-CN"/>
        </w:rPr>
        <w:t>（</w:t>
      </w:r>
      <w:r w:rsidR="00B41710">
        <w:rPr>
          <w:lang w:eastAsia="zh-CN"/>
        </w:rPr>
        <w:t>2</w:t>
      </w:r>
      <w:r w:rsidR="00B41710">
        <w:rPr>
          <w:rFonts w:hint="eastAsia"/>
          <w:lang w:eastAsia="zh-CN"/>
        </w:rPr>
        <w:t>）</w:t>
      </w:r>
      <w:r w:rsidR="00B41710">
        <w:rPr>
          <w:lang w:eastAsia="zh-CN"/>
        </w:rPr>
        <w:t>def eyecut(filepath):</w:t>
      </w:r>
    </w:p>
    <w:p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根据眼睛</w:t>
      </w:r>
      <w:r>
        <w:rPr>
          <w:lang w:eastAsia="zh-CN"/>
        </w:rPr>
        <w:t>部分的两个关键点坐标裁剪眼睛关键区域。</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hint="eastAsia"/>
          <w:lang w:eastAsia="zh-CN"/>
        </w:rPr>
        <w:tab/>
      </w:r>
      <w:commentRangeStart w:id="93"/>
      <w:r w:rsidRPr="00B41710">
        <w:rPr>
          <w:rFonts w:ascii="Menlo" w:eastAsia="Times New Roman" w:hAnsi="Menlo" w:cs="Menlo"/>
          <w:color w:val="608B4E"/>
          <w:sz w:val="18"/>
          <w:szCs w:val="18"/>
        </w:rPr>
        <w:t>#</w:t>
      </w:r>
      <w:r w:rsidRPr="00B41710">
        <w:rPr>
          <w:rFonts w:ascii="MS Mincho" w:eastAsia="MS Mincho" w:hAnsi="MS Mincho" w:cs="MS Mincho"/>
          <w:color w:val="608B4E"/>
          <w:sz w:val="18"/>
          <w:szCs w:val="18"/>
        </w:rPr>
        <w:t>返回裁剪出的眼睛</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569CD6"/>
          <w:sz w:val="18"/>
          <w:szCs w:val="18"/>
        </w:rPr>
        <w:t>def</w:t>
      </w:r>
      <w:r w:rsidRPr="00B41710">
        <w:rPr>
          <w:rFonts w:ascii="Menlo" w:eastAsia="Times New Roman" w:hAnsi="Menlo" w:cs="Menlo"/>
          <w:color w:val="D4D4D4"/>
          <w:sz w:val="18"/>
          <w:szCs w:val="18"/>
        </w:rPr>
        <w:t xml:space="preserve"> </w:t>
      </w:r>
      <w:r w:rsidRPr="00B41710">
        <w:rPr>
          <w:rFonts w:ascii="Menlo" w:eastAsia="Times New Roman" w:hAnsi="Menlo" w:cs="Menlo"/>
          <w:color w:val="DCDCAA"/>
          <w:sz w:val="18"/>
          <w:szCs w:val="18"/>
        </w:rPr>
        <w:t>eyecut</w:t>
      </w:r>
      <w:r w:rsidRPr="00B41710">
        <w:rPr>
          <w:rFonts w:ascii="Menlo" w:eastAsia="Times New Roman" w:hAnsi="Menlo" w:cs="Menlo"/>
          <w:color w:val="D4D4D4"/>
          <w:sz w:val="18"/>
          <w:szCs w:val="18"/>
        </w:rPr>
        <w:t>(</w:t>
      </w:r>
      <w:r w:rsidRPr="00B41710">
        <w:rPr>
          <w:rFonts w:ascii="Menlo" w:eastAsia="Times New Roman" w:hAnsi="Menlo" w:cs="Menlo"/>
          <w:color w:val="9CDCFE"/>
          <w:sz w:val="18"/>
          <w:szCs w:val="18"/>
        </w:rPr>
        <w:t>filepath</w:t>
      </w:r>
      <w:r w:rsidRPr="00B41710">
        <w:rPr>
          <w:rFonts w:ascii="Menlo" w:eastAsia="Times New Roman" w:hAnsi="Menlo" w:cs="Menlo"/>
          <w:color w:val="D4D4D4"/>
          <w:sz w:val="18"/>
          <w:szCs w:val="18"/>
        </w:rPr>
        <w:t>):</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lastRenderedPageBreak/>
        <w:t xml:space="preserve">    apiresponse=fppapi.fppapi(filepath)</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get_dic=json.loads(apiresponse)</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face_list=get_dic[</w:t>
      </w:r>
      <w:r w:rsidRPr="00B41710">
        <w:rPr>
          <w:rFonts w:ascii="Menlo" w:eastAsia="Times New Roman" w:hAnsi="Menlo" w:cs="Menlo"/>
          <w:color w:val="CE9178"/>
          <w:sz w:val="18"/>
          <w:szCs w:val="18"/>
        </w:rPr>
        <w:t>'faces'</w:t>
      </w:r>
      <w:r w:rsidRPr="00B41710">
        <w:rPr>
          <w:rFonts w:ascii="Menlo" w:eastAsia="Times New Roman" w:hAnsi="Menlo" w:cs="Menlo"/>
          <w:color w:val="D4D4D4"/>
          <w:sz w:val="18"/>
          <w:szCs w:val="18"/>
        </w:rPr>
        <w:t>]</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list_dic=face_list[</w:t>
      </w:r>
      <w:r w:rsidRPr="00B41710">
        <w:rPr>
          <w:rFonts w:ascii="Menlo" w:eastAsia="Times New Roman" w:hAnsi="Menlo" w:cs="Menlo"/>
          <w:color w:val="B5CEA8"/>
          <w:sz w:val="18"/>
          <w:szCs w:val="18"/>
        </w:rPr>
        <w:t>0</w:t>
      </w:r>
      <w:r w:rsidRPr="00B41710">
        <w:rPr>
          <w:rFonts w:ascii="Menlo" w:eastAsia="Times New Roman" w:hAnsi="Menlo" w:cs="Menlo"/>
          <w:color w:val="D4D4D4"/>
          <w:sz w:val="18"/>
          <w:szCs w:val="18"/>
        </w:rPr>
        <w:t>]</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landmark_dic=list_dic[</w:t>
      </w:r>
      <w:r w:rsidRPr="00B41710">
        <w:rPr>
          <w:rFonts w:ascii="Menlo" w:eastAsia="Times New Roman" w:hAnsi="Menlo" w:cs="Menlo"/>
          <w:color w:val="CE9178"/>
          <w:sz w:val="18"/>
          <w:szCs w:val="18"/>
        </w:rPr>
        <w:t>'landmark'</w:t>
      </w:r>
      <w:r w:rsidRPr="00B41710">
        <w:rPr>
          <w:rFonts w:ascii="Menlo" w:eastAsia="Times New Roman" w:hAnsi="Menlo" w:cs="Menlo"/>
          <w:color w:val="D4D4D4"/>
          <w:sz w:val="18"/>
          <w:szCs w:val="18"/>
        </w:rPr>
        <w:t>]</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upperleft=landmark_dic[</w:t>
      </w:r>
      <w:r w:rsidRPr="00B41710">
        <w:rPr>
          <w:rFonts w:ascii="Menlo" w:eastAsia="Times New Roman" w:hAnsi="Menlo" w:cs="Menlo"/>
          <w:color w:val="CE9178"/>
          <w:sz w:val="18"/>
          <w:szCs w:val="18"/>
        </w:rPr>
        <w:t>'left_eye_upper_left_quarter'</w:t>
      </w:r>
      <w:r w:rsidRPr="00B41710">
        <w:rPr>
          <w:rFonts w:ascii="Menlo" w:eastAsia="Times New Roman" w:hAnsi="Menlo" w:cs="Menlo"/>
          <w:color w:val="D4D4D4"/>
          <w:sz w:val="18"/>
          <w:szCs w:val="18"/>
        </w:rPr>
        <w:t>]</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lowerright=landmark_dic[</w:t>
      </w:r>
      <w:r w:rsidRPr="00B41710">
        <w:rPr>
          <w:rFonts w:ascii="Menlo" w:eastAsia="Times New Roman" w:hAnsi="Menlo" w:cs="Menlo"/>
          <w:color w:val="CE9178"/>
          <w:sz w:val="18"/>
          <w:szCs w:val="18"/>
        </w:rPr>
        <w:t>'left_eye_lower_right_quarter'</w:t>
      </w:r>
      <w:r w:rsidRPr="00B41710">
        <w:rPr>
          <w:rFonts w:ascii="Menlo" w:eastAsia="Times New Roman" w:hAnsi="Menlo" w:cs="Menlo"/>
          <w:color w:val="D4D4D4"/>
          <w:sz w:val="18"/>
          <w:szCs w:val="18"/>
        </w:rPr>
        <w:t>]</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upperleft_x=upperleft[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upperleft_y=upperleft[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lowerright_x=lowerright[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lowerright_y=lowerright[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rsidR="00B41710" w:rsidRPr="00B41710" w:rsidRDefault="00B41710" w:rsidP="00B41710">
      <w:pPr>
        <w:shd w:val="clear" w:color="auto" w:fill="1E1E1E"/>
        <w:spacing w:after="240"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br/>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im = Image.open(filepath)</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region = im.crop((upperleft_x, upperleft_y, lowerright_x, lowerright_y))</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608B4E"/>
          <w:sz w:val="18"/>
          <w:szCs w:val="18"/>
        </w:rPr>
        <w:t>#region</w:t>
      </w:r>
      <w:r w:rsidRPr="00B41710">
        <w:rPr>
          <w:rFonts w:ascii="MS Mincho" w:eastAsia="MS Mincho" w:hAnsi="MS Mincho" w:cs="MS Mincho"/>
          <w:color w:val="608B4E"/>
          <w:sz w:val="18"/>
          <w:szCs w:val="18"/>
        </w:rPr>
        <w:t>是裁剪后的</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C586C0"/>
          <w:sz w:val="18"/>
          <w:szCs w:val="18"/>
        </w:rPr>
        <w:t>return</w:t>
      </w:r>
      <w:r w:rsidRPr="00B41710">
        <w:rPr>
          <w:rFonts w:ascii="Menlo" w:eastAsia="Times New Roman" w:hAnsi="Menlo" w:cs="Menlo"/>
          <w:color w:val="D4D4D4"/>
          <w:sz w:val="18"/>
          <w:szCs w:val="18"/>
        </w:rPr>
        <w:t xml:space="preserve"> region</w:t>
      </w:r>
    </w:p>
    <w:commentRangeEnd w:id="93"/>
    <w:p w:rsidR="00B41710" w:rsidRDefault="00411026" w:rsidP="00B41710">
      <w:pPr>
        <w:rPr>
          <w:lang w:eastAsia="zh-CN"/>
        </w:rPr>
      </w:pPr>
      <w:r>
        <w:rPr>
          <w:rStyle w:val="ad"/>
          <w:rFonts w:ascii="宋体" w:hAnsi="宋体" w:cstheme="minorBidi"/>
        </w:rPr>
        <w:commentReference w:id="93"/>
      </w:r>
      <w:r w:rsidR="00B41710">
        <w:rPr>
          <w:lang w:eastAsia="zh-CN"/>
        </w:rPr>
        <w:tab/>
      </w:r>
      <w:r w:rsidR="00B41710">
        <w:rPr>
          <w:lang w:eastAsia="zh-CN"/>
        </w:rPr>
        <w:t>（</w:t>
      </w:r>
      <w:r w:rsidR="00B41710">
        <w:rPr>
          <w:lang w:eastAsia="zh-CN"/>
        </w:rPr>
        <w:t>3</w:t>
      </w:r>
      <w:r w:rsidR="00B41710">
        <w:rPr>
          <w:lang w:eastAsia="zh-CN"/>
        </w:rPr>
        <w:t>）</w:t>
      </w:r>
      <w:r w:rsidR="00B41710" w:rsidRPr="00B41710">
        <w:rPr>
          <w:lang w:eastAsia="zh-CN"/>
        </w:rPr>
        <w:t>def lipcut(filepath):</w:t>
      </w:r>
    </w:p>
    <w:p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根据嘴唇</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rsidR="00B41710" w:rsidRDefault="00B41710" w:rsidP="00B41710">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 xml:space="preserve">def </w:t>
      </w:r>
      <w:r>
        <w:rPr>
          <w:rFonts w:hint="eastAsia"/>
          <w:lang w:eastAsia="zh-CN"/>
        </w:rPr>
        <w:t>skin</w:t>
      </w:r>
      <w:r w:rsidRPr="00B41710">
        <w:rPr>
          <w:lang w:eastAsia="zh-CN"/>
        </w:rPr>
        <w:t>cut(filepath):</w:t>
      </w:r>
    </w:p>
    <w:p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根据皮肤</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rsidR="00B41710" w:rsidRDefault="00B41710" w:rsidP="00B41710">
      <w:pPr>
        <w:rPr>
          <w:lang w:eastAsia="zh-CN"/>
        </w:rPr>
      </w:pPr>
      <w:r>
        <w:rPr>
          <w:lang w:eastAsia="zh-CN"/>
        </w:rPr>
        <w:tab/>
      </w:r>
      <w:r>
        <w:rPr>
          <w:lang w:eastAsia="zh-CN"/>
        </w:rPr>
        <w:t>（</w:t>
      </w:r>
      <w:r>
        <w:rPr>
          <w:lang w:eastAsia="zh-CN"/>
        </w:rPr>
        <w:t>5</w:t>
      </w:r>
      <w:r>
        <w:rPr>
          <w:lang w:eastAsia="zh-CN"/>
        </w:rPr>
        <w:t>）</w:t>
      </w:r>
      <w:r>
        <w:rPr>
          <w:lang w:eastAsia="zh-CN"/>
        </w:rPr>
        <w:t xml:space="preserve">def </w:t>
      </w:r>
      <w:r>
        <w:rPr>
          <w:rFonts w:hint="eastAsia"/>
          <w:lang w:eastAsia="zh-CN"/>
        </w:rPr>
        <w:t>brow</w:t>
      </w:r>
      <w:r w:rsidRPr="00B41710">
        <w:rPr>
          <w:lang w:eastAsia="zh-CN"/>
        </w:rPr>
        <w:t>cut(filepath):</w:t>
      </w:r>
    </w:p>
    <w:p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根据眉毛</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rsidR="00B41710" w:rsidRDefault="00B41710" w:rsidP="00B41710">
      <w:pPr>
        <w:rPr>
          <w:lang w:eastAsia="zh-CN"/>
        </w:rPr>
      </w:pPr>
    </w:p>
    <w:p w:rsidR="00856EE3" w:rsidRDefault="00856EE3" w:rsidP="003E19BB">
      <w:pPr>
        <w:pStyle w:val="2"/>
        <w:rPr>
          <w:rFonts w:ascii="SimSun" w:eastAsia="SimSun" w:hAnsi="SimSun" w:cs="SimSun"/>
          <w:lang w:eastAsia="zh-CN"/>
        </w:rPr>
      </w:pPr>
      <w:r>
        <w:rPr>
          <w:rFonts w:hint="eastAsia"/>
          <w:lang w:eastAsia="zh-CN"/>
        </w:rPr>
        <w:t xml:space="preserve">5.4 </w:t>
      </w:r>
      <w:r w:rsidR="003B6A56">
        <w:rPr>
          <w:lang w:eastAsia="zh-CN"/>
        </w:rPr>
        <w:t>分区域的季</w:t>
      </w:r>
      <w:r w:rsidR="003B6A56">
        <w:rPr>
          <w:rFonts w:ascii="SimSun" w:eastAsia="SimSun" w:hAnsi="SimSun" w:cs="SimSun"/>
          <w:lang w:eastAsia="zh-CN"/>
        </w:rPr>
        <w:t>节类</w:t>
      </w:r>
      <w:r w:rsidR="003B6A56">
        <w:rPr>
          <w:rFonts w:hint="eastAsia"/>
          <w:lang w:eastAsia="zh-CN"/>
        </w:rPr>
        <w:t>型判断</w:t>
      </w:r>
      <w:r>
        <w:rPr>
          <w:lang w:eastAsia="zh-CN"/>
        </w:rPr>
        <w:t>模</w:t>
      </w:r>
      <w:r>
        <w:rPr>
          <w:rFonts w:ascii="SimSun" w:eastAsia="SimSun" w:hAnsi="SimSun" w:cs="SimSun"/>
          <w:lang w:eastAsia="zh-CN"/>
        </w:rPr>
        <w:t>块</w:t>
      </w:r>
    </w:p>
    <w:p w:rsidR="002F6C05" w:rsidRDefault="002F6C05" w:rsidP="002F6C05">
      <w:pPr>
        <w:rPr>
          <w:lang w:eastAsia="zh-CN"/>
        </w:rPr>
      </w:pPr>
      <w:r>
        <w:rPr>
          <w:lang w:eastAsia="zh-CN"/>
        </w:rPr>
        <w:tab/>
      </w:r>
    </w:p>
    <w:p w:rsidR="00B76D4D" w:rsidRDefault="00B76D4D" w:rsidP="00B76D4D">
      <w:pPr>
        <w:ind w:firstLine="720"/>
        <w:rPr>
          <w:lang w:eastAsia="zh-CN"/>
        </w:rPr>
      </w:pPr>
      <w:r>
        <w:rPr>
          <w:rFonts w:hint="eastAsia"/>
          <w:lang w:eastAsia="zh-CN"/>
        </w:rPr>
        <w:t>本模块接收</w:t>
      </w:r>
      <w:r>
        <w:rPr>
          <w:lang w:eastAsia="zh-CN"/>
        </w:rPr>
        <w:t>面部识别模块传来的关键位置切片，使用基于颜色直方图和灰度均值的区域色彩相似度算法，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rsidR="00B76D4D" w:rsidRDefault="00B76D4D" w:rsidP="00B76D4D">
      <w:pPr>
        <w:ind w:firstLine="720"/>
        <w:rPr>
          <w:lang w:eastAsia="zh-CN"/>
        </w:rPr>
      </w:pPr>
      <w:r>
        <w:rPr>
          <w:rFonts w:hint="eastAsia"/>
          <w:lang w:eastAsia="zh-CN"/>
        </w:rPr>
        <w:t>分区域</w:t>
      </w:r>
      <w:r>
        <w:rPr>
          <w:lang w:eastAsia="zh-CN"/>
        </w:rPr>
        <w:t>的季节类型</w:t>
      </w:r>
      <w:r>
        <w:rPr>
          <w:rFonts w:hint="eastAsia"/>
          <w:lang w:eastAsia="zh-CN"/>
        </w:rPr>
        <w:t>判断</w:t>
      </w:r>
      <w:r>
        <w:rPr>
          <w:lang w:eastAsia="zh-CN"/>
        </w:rPr>
        <w:t>模块</w:t>
      </w:r>
      <w:commentRangeStart w:id="94"/>
      <w:r>
        <w:rPr>
          <w:rFonts w:hint="eastAsia"/>
          <w:lang w:eastAsia="zh-CN"/>
        </w:rPr>
        <w:t>具体</w:t>
      </w:r>
      <w:r>
        <w:rPr>
          <w:lang w:eastAsia="zh-CN"/>
        </w:rPr>
        <w:t>的步骤说明如下：</w:t>
      </w:r>
    </w:p>
    <w:p w:rsidR="00B76D4D" w:rsidRDefault="00B76D4D" w:rsidP="00B76D4D">
      <w:pPr>
        <w:ind w:firstLine="720"/>
        <w:rPr>
          <w:lang w:eastAsia="zh-CN"/>
        </w:rPr>
      </w:pPr>
      <w:r>
        <w:rPr>
          <w:rFonts w:hint="eastAsia"/>
          <w:lang w:eastAsia="zh-CN"/>
        </w:rPr>
        <w:t>（</w:t>
      </w:r>
      <w:r>
        <w:rPr>
          <w:lang w:eastAsia="zh-CN"/>
        </w:rPr>
        <w:t>1</w:t>
      </w:r>
      <w:r>
        <w:rPr>
          <w:rFonts w:hint="eastAsia"/>
          <w:lang w:eastAsia="zh-CN"/>
        </w:rPr>
        <w:t>）</w:t>
      </w:r>
      <w:r w:rsidR="005216AC">
        <w:rPr>
          <w:lang w:eastAsia="zh-CN"/>
        </w:rPr>
        <w:t>首先</w:t>
      </w:r>
      <w:r w:rsidR="005216AC">
        <w:rPr>
          <w:rFonts w:hint="eastAsia"/>
          <w:lang w:eastAsia="zh-CN"/>
        </w:rPr>
        <w:t>将</w:t>
      </w:r>
      <w:r w:rsidR="005216AC">
        <w:rPr>
          <w:lang w:eastAsia="zh-CN"/>
        </w:rPr>
        <w:t>需要比较颜色相似</w:t>
      </w:r>
      <w:r w:rsidR="005216AC">
        <w:rPr>
          <w:rFonts w:hint="eastAsia"/>
          <w:lang w:eastAsia="zh-CN"/>
        </w:rPr>
        <w:t>度</w:t>
      </w:r>
      <w:r w:rsidR="005216AC">
        <w:rPr>
          <w:lang w:eastAsia="zh-CN"/>
        </w:rPr>
        <w:t>的图片进行大小和颜色空间的规则化处理，</w:t>
      </w:r>
      <w:r w:rsidR="005216AC">
        <w:rPr>
          <w:rFonts w:hint="eastAsia"/>
          <w:lang w:eastAsia="zh-CN"/>
        </w:rPr>
        <w:t>绘制颜色</w:t>
      </w:r>
      <w:r w:rsidR="005216AC">
        <w:rPr>
          <w:lang w:eastAsia="zh-CN"/>
        </w:rPr>
        <w:t>概率分布曲线，</w:t>
      </w:r>
      <w:r w:rsidR="005216AC">
        <w:rPr>
          <w:rFonts w:hint="eastAsia"/>
          <w:lang w:eastAsia="zh-CN"/>
        </w:rPr>
        <w:t>按照</w:t>
      </w:r>
      <w:r w:rsidR="005216AC">
        <w:rPr>
          <w:lang w:eastAsia="zh-CN"/>
        </w:rPr>
        <w:t>第四章的方法对曲线进行处理，</w:t>
      </w:r>
      <w:r w:rsidR="005216AC">
        <w:rPr>
          <w:rFonts w:hint="eastAsia"/>
          <w:lang w:eastAsia="zh-CN"/>
        </w:rPr>
        <w:t>应用</w:t>
      </w:r>
      <w:r w:rsidR="005216AC">
        <w:rPr>
          <w:lang w:eastAsia="zh-CN"/>
        </w:rPr>
        <w:t>基于颜色直方图和灰度均值的区域色彩相似度算法，</w:t>
      </w:r>
      <w:r w:rsidR="005216AC">
        <w:rPr>
          <w:rFonts w:hint="eastAsia"/>
          <w:lang w:eastAsia="zh-CN"/>
        </w:rPr>
        <w:t>计算</w:t>
      </w:r>
      <w:r w:rsidR="005216AC">
        <w:rPr>
          <w:lang w:eastAsia="zh-CN"/>
        </w:rPr>
        <w:t>图片之间的颜色相似度。</w:t>
      </w:r>
      <w:r w:rsidR="005216AC">
        <w:rPr>
          <w:lang w:eastAsia="zh-CN"/>
        </w:rPr>
        <w:t xml:space="preserve"> </w:t>
      </w:r>
    </w:p>
    <w:p w:rsidR="00B76D4D" w:rsidRDefault="00B76D4D" w:rsidP="00B76D4D">
      <w:pPr>
        <w:ind w:firstLine="720"/>
        <w:rPr>
          <w:lang w:eastAsia="zh-CN"/>
        </w:rPr>
      </w:pPr>
      <w:r>
        <w:rPr>
          <w:rFonts w:hint="eastAsia"/>
          <w:lang w:eastAsia="zh-CN"/>
        </w:rPr>
        <w:t>（</w:t>
      </w:r>
      <w:r>
        <w:rPr>
          <w:lang w:eastAsia="zh-CN"/>
        </w:rPr>
        <w:t>2</w:t>
      </w:r>
      <w:r>
        <w:rPr>
          <w:rFonts w:hint="eastAsia"/>
          <w:lang w:eastAsia="zh-CN"/>
        </w:rPr>
        <w:t>）</w:t>
      </w:r>
      <w:r w:rsidR="005216AC">
        <w:rPr>
          <w:lang w:eastAsia="zh-CN"/>
        </w:rPr>
        <w:t>如第三章所</w:t>
      </w:r>
      <w:r w:rsidR="005216AC">
        <w:rPr>
          <w:rFonts w:hint="eastAsia"/>
          <w:lang w:eastAsia="zh-CN"/>
        </w:rPr>
        <w:t>描述</w:t>
      </w:r>
      <w:r w:rsidR="005216AC">
        <w:rPr>
          <w:lang w:eastAsia="zh-CN"/>
        </w:rPr>
        <w:t>的，导入为该区域选择的</w:t>
      </w:r>
      <w:r w:rsidR="005216AC">
        <w:rPr>
          <w:rFonts w:hint="eastAsia"/>
          <w:lang w:eastAsia="zh-CN"/>
        </w:rPr>
        <w:t>样例</w:t>
      </w:r>
      <w:r w:rsidR="005216AC">
        <w:rPr>
          <w:lang w:eastAsia="zh-CN"/>
        </w:rPr>
        <w:t>，导入被测试图片，</w:t>
      </w:r>
      <w:r w:rsidR="005216AC">
        <w:rPr>
          <w:rFonts w:hint="eastAsia"/>
          <w:lang w:eastAsia="zh-CN"/>
        </w:rPr>
        <w:t>调用</w:t>
      </w:r>
      <w:r w:rsidR="005216AC">
        <w:rPr>
          <w:lang w:eastAsia="zh-CN"/>
        </w:rPr>
        <w:t>比较相似度的函数，</w:t>
      </w:r>
      <w:r w:rsidR="005216AC">
        <w:rPr>
          <w:rFonts w:hint="eastAsia"/>
          <w:lang w:eastAsia="zh-CN"/>
        </w:rPr>
        <w:t>得出被测试</w:t>
      </w:r>
      <w:r w:rsidR="005216AC">
        <w:rPr>
          <w:lang w:eastAsia="zh-CN"/>
        </w:rPr>
        <w:t>图片与样例的相似度。</w:t>
      </w:r>
    </w:p>
    <w:p w:rsidR="00B76D4D" w:rsidRDefault="00B76D4D" w:rsidP="00B76D4D">
      <w:pPr>
        <w:ind w:firstLine="720"/>
        <w:rPr>
          <w:lang w:eastAsia="zh-CN"/>
        </w:rPr>
      </w:pPr>
      <w:r>
        <w:rPr>
          <w:rFonts w:hint="eastAsia"/>
          <w:lang w:eastAsia="zh-CN"/>
        </w:rPr>
        <w:t>（</w:t>
      </w:r>
      <w:r>
        <w:rPr>
          <w:lang w:eastAsia="zh-CN"/>
        </w:rPr>
        <w:t>3</w:t>
      </w:r>
      <w:r>
        <w:rPr>
          <w:rFonts w:hint="eastAsia"/>
          <w:lang w:eastAsia="zh-CN"/>
        </w:rPr>
        <w:t>）</w:t>
      </w:r>
      <w:r w:rsidR="009D321E">
        <w:rPr>
          <w:lang w:eastAsia="zh-CN"/>
        </w:rPr>
        <w:t>在唇部、皮肤区域、</w:t>
      </w:r>
      <w:r w:rsidR="009D321E">
        <w:rPr>
          <w:rFonts w:hint="eastAsia"/>
          <w:lang w:eastAsia="zh-CN"/>
        </w:rPr>
        <w:t>眉</w:t>
      </w:r>
      <w:r w:rsidR="009D321E">
        <w:rPr>
          <w:lang w:eastAsia="zh-CN"/>
        </w:rPr>
        <w:t>部、</w:t>
      </w:r>
      <w:r w:rsidR="009D321E">
        <w:rPr>
          <w:rFonts w:hint="eastAsia"/>
          <w:lang w:eastAsia="zh-CN"/>
        </w:rPr>
        <w:t>瞳</w:t>
      </w:r>
      <w:r w:rsidR="009D321E">
        <w:rPr>
          <w:lang w:eastAsia="zh-CN"/>
        </w:rPr>
        <w:t>部分别</w:t>
      </w:r>
      <w:r w:rsidR="009D321E">
        <w:rPr>
          <w:rFonts w:hint="eastAsia"/>
          <w:lang w:eastAsia="zh-CN"/>
        </w:rPr>
        <w:t>应用</w:t>
      </w:r>
      <w:r w:rsidR="009D321E">
        <w:rPr>
          <w:lang w:eastAsia="zh-CN"/>
        </w:rPr>
        <w:t>（</w:t>
      </w:r>
      <w:r w:rsidR="009D321E">
        <w:rPr>
          <w:lang w:eastAsia="zh-CN"/>
        </w:rPr>
        <w:t>1</w:t>
      </w:r>
      <w:r w:rsidR="009D321E">
        <w:rPr>
          <w:lang w:eastAsia="zh-CN"/>
        </w:rPr>
        <w:t>）</w:t>
      </w:r>
      <w:r w:rsidR="009D321E">
        <w:rPr>
          <w:lang w:eastAsia="zh-CN"/>
        </w:rPr>
        <w:t>-</w:t>
      </w:r>
      <w:r w:rsidR="009D321E">
        <w:rPr>
          <w:lang w:eastAsia="zh-CN"/>
        </w:rPr>
        <w:t>（</w:t>
      </w:r>
      <w:r w:rsidR="009D321E">
        <w:rPr>
          <w:lang w:eastAsia="zh-CN"/>
        </w:rPr>
        <w:t>2</w:t>
      </w:r>
      <w:r w:rsidR="009D321E">
        <w:rPr>
          <w:lang w:eastAsia="zh-CN"/>
        </w:rPr>
        <w:t>）步骤。</w:t>
      </w:r>
    </w:p>
    <w:commentRangeEnd w:id="94"/>
    <w:p w:rsidR="00B76D4D" w:rsidRDefault="00411026" w:rsidP="00B76D4D">
      <w:pPr>
        <w:ind w:firstLine="720"/>
        <w:rPr>
          <w:lang w:eastAsia="zh-CN"/>
        </w:rPr>
      </w:pPr>
      <w:r>
        <w:rPr>
          <w:rStyle w:val="ad"/>
          <w:rFonts w:ascii="宋体" w:hAnsi="宋体" w:cstheme="minorBidi"/>
        </w:rPr>
        <w:commentReference w:id="94"/>
      </w:r>
      <w:commentRangeStart w:id="95"/>
      <w:r w:rsidR="00B76D4D">
        <w:rPr>
          <w:rFonts w:hint="eastAsia"/>
          <w:lang w:eastAsia="zh-CN"/>
        </w:rPr>
        <w:t>本模块</w:t>
      </w:r>
      <w:r w:rsidR="00B76D4D">
        <w:rPr>
          <w:lang w:eastAsia="zh-CN"/>
        </w:rPr>
        <w:t>的关键</w:t>
      </w:r>
      <w:r w:rsidR="00B76D4D">
        <w:rPr>
          <w:rFonts w:hint="eastAsia"/>
          <w:lang w:eastAsia="zh-CN"/>
        </w:rPr>
        <w:t>函数及</w:t>
      </w:r>
      <w:r w:rsidR="00B76D4D">
        <w:rPr>
          <w:lang w:eastAsia="zh-CN"/>
        </w:rPr>
        <w:t>关键代码如下：</w:t>
      </w:r>
    </w:p>
    <w:p w:rsidR="002F6C05" w:rsidRDefault="009D321E" w:rsidP="002F6C05">
      <w:pPr>
        <w:rPr>
          <w:lang w:eastAsia="zh-CN"/>
        </w:rPr>
      </w:pPr>
      <w:r>
        <w:rPr>
          <w:lang w:eastAsia="zh-CN"/>
        </w:rPr>
        <w:tab/>
      </w:r>
      <w:r>
        <w:rPr>
          <w:lang w:eastAsia="zh-CN"/>
        </w:rPr>
        <w:t>（</w:t>
      </w:r>
      <w:r>
        <w:rPr>
          <w:lang w:eastAsia="zh-CN"/>
        </w:rPr>
        <w:t>1</w:t>
      </w:r>
      <w:r>
        <w:rPr>
          <w:lang w:eastAsia="zh-CN"/>
        </w:rPr>
        <w:t>）</w:t>
      </w:r>
      <w:r w:rsidRPr="009D321E">
        <w:rPr>
          <w:lang w:eastAsia="zh-CN"/>
        </w:rPr>
        <w:t>def similar(image1,image2,tem_sim):</w:t>
      </w:r>
    </w:p>
    <w:p w:rsidR="009D321E" w:rsidRDefault="009D321E" w:rsidP="002F6C05">
      <w:pPr>
        <w:rPr>
          <w:lang w:eastAsia="zh-CN"/>
        </w:rPr>
      </w:pPr>
      <w:r>
        <w:rPr>
          <w:rFonts w:hint="eastAsia"/>
          <w:lang w:eastAsia="zh-CN"/>
        </w:rPr>
        <w:lastRenderedPageBreak/>
        <w:tab/>
      </w:r>
      <w:r>
        <w:rPr>
          <w:rFonts w:hint="eastAsia"/>
          <w:lang w:eastAsia="zh-CN"/>
        </w:rPr>
        <w:t>功能</w:t>
      </w:r>
      <w:r>
        <w:rPr>
          <w:lang w:eastAsia="zh-CN"/>
        </w:rPr>
        <w:t>：</w:t>
      </w:r>
      <w:r>
        <w:rPr>
          <w:rFonts w:hint="eastAsia"/>
          <w:lang w:eastAsia="zh-CN"/>
        </w:rPr>
        <w:t>传入</w:t>
      </w:r>
      <w:r>
        <w:rPr>
          <w:lang w:eastAsia="zh-CN"/>
        </w:rPr>
        <w:t>两张待比较图片</w:t>
      </w:r>
      <w:r>
        <w:rPr>
          <w:rFonts w:hint="eastAsia"/>
          <w:lang w:eastAsia="zh-CN"/>
        </w:rPr>
        <w:t>和事先计算好</w:t>
      </w:r>
      <w:r>
        <w:rPr>
          <w:lang w:eastAsia="zh-CN"/>
        </w:rPr>
        <w:t>的模板之间的相似度，</w:t>
      </w:r>
      <w:r>
        <w:rPr>
          <w:rFonts w:hint="eastAsia"/>
          <w:lang w:eastAsia="zh-CN"/>
        </w:rPr>
        <w:t>得到应用</w:t>
      </w:r>
      <w:r>
        <w:rPr>
          <w:lang w:eastAsia="zh-CN"/>
        </w:rPr>
        <w:t>基于颜色直方图和灰度均值的区域色彩相似度算法</w:t>
      </w:r>
      <w:r>
        <w:rPr>
          <w:rFonts w:hint="eastAsia"/>
          <w:lang w:eastAsia="zh-CN"/>
        </w:rPr>
        <w:t>计算</w:t>
      </w:r>
      <w:r>
        <w:rPr>
          <w:lang w:eastAsia="zh-CN"/>
        </w:rPr>
        <w:t>的图片之间的颜色相似度。</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similar</w:t>
      </w:r>
      <w:r>
        <w:rPr>
          <w:rFonts w:ascii="Menlo" w:eastAsia="Times New Roman" w:hAnsi="Menlo" w:cs="Menlo"/>
          <w:color w:val="D4D4D4"/>
          <w:sz w:val="18"/>
          <w:szCs w:val="18"/>
        </w:rPr>
        <w:t>(</w:t>
      </w:r>
      <w:r>
        <w:rPr>
          <w:rFonts w:ascii="Menlo" w:eastAsia="Times New Roman" w:hAnsi="Menlo" w:cs="Menlo"/>
          <w:color w:val="9CDCFE"/>
          <w:sz w:val="18"/>
          <w:szCs w:val="18"/>
        </w:rPr>
        <w:t>image1</w:t>
      </w:r>
      <w:r>
        <w:rPr>
          <w:rFonts w:ascii="Menlo" w:eastAsia="Times New Roman" w:hAnsi="Menlo" w:cs="Menlo"/>
          <w:color w:val="D4D4D4"/>
          <w:sz w:val="18"/>
          <w:szCs w:val="18"/>
        </w:rPr>
        <w:t>,</w:t>
      </w:r>
      <w:r>
        <w:rPr>
          <w:rFonts w:ascii="Menlo" w:eastAsia="Times New Roman" w:hAnsi="Menlo" w:cs="Menlo"/>
          <w:color w:val="9CDCFE"/>
          <w:sz w:val="18"/>
          <w:szCs w:val="18"/>
        </w:rPr>
        <w:t>image2</w:t>
      </w:r>
      <w:r>
        <w:rPr>
          <w:rFonts w:ascii="Menlo" w:eastAsia="Times New Roman" w:hAnsi="Menlo" w:cs="Menlo"/>
          <w:color w:val="D4D4D4"/>
          <w:sz w:val="18"/>
          <w:szCs w:val="18"/>
        </w:rPr>
        <w:t>,</w:t>
      </w:r>
      <w:r>
        <w:rPr>
          <w:rFonts w:ascii="Menlo" w:eastAsia="Times New Roman" w:hAnsi="Menlo" w:cs="Menlo"/>
          <w:color w:val="9CDCFE"/>
          <w:sz w:val="18"/>
          <w:szCs w:val="18"/>
        </w:rPr>
        <w:t>tem_sim</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lang w:eastAsia="zh-CN"/>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大小及灰度</w:t>
      </w:r>
      <w:r>
        <w:rPr>
          <w:rFonts w:ascii="SimSun" w:eastAsia="SimSun" w:hAnsi="SimSun" w:cs="SimSun"/>
          <w:color w:val="608B4E"/>
          <w:sz w:val="18"/>
          <w:szCs w:val="18"/>
        </w:rPr>
        <w:t>处</w:t>
      </w:r>
      <w:r>
        <w:rPr>
          <w:rFonts w:ascii="MS Mincho" w:eastAsia="MS Mincho" w:hAnsi="MS Mincho" w:cs="MS Mincho"/>
          <w:color w:val="608B4E"/>
          <w:sz w:val="18"/>
          <w:szCs w:val="18"/>
        </w:rPr>
        <w:t>理</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size = (</w:t>
      </w:r>
      <w:r>
        <w:rPr>
          <w:rFonts w:ascii="Menlo" w:eastAsia="Times New Roman" w:hAnsi="Menlo" w:cs="Menlo"/>
          <w:color w:val="B5CEA8"/>
          <w:sz w:val="18"/>
          <w:szCs w:val="18"/>
        </w:rPr>
        <w:t>50</w:t>
      </w:r>
      <w:r>
        <w:rPr>
          <w:rFonts w:ascii="Menlo" w:eastAsia="Times New Roman" w:hAnsi="Menlo" w:cs="Menlo"/>
          <w:color w:val="D4D4D4"/>
          <w:sz w:val="18"/>
          <w:szCs w:val="18"/>
        </w:rPr>
        <w:t>,</w:t>
      </w:r>
      <w:r>
        <w:rPr>
          <w:rFonts w:ascii="Menlo" w:eastAsia="Times New Roman" w:hAnsi="Menlo" w:cs="Menlo"/>
          <w:color w:val="B5CEA8"/>
          <w:sz w:val="18"/>
          <w:szCs w:val="18"/>
        </w:rPr>
        <w:t>50</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 = image1.resize(size).convert(</w:t>
      </w:r>
      <w:r>
        <w:rPr>
          <w:rFonts w:ascii="Menlo" w:eastAsia="Times New Roman" w:hAnsi="Menlo" w:cs="Menlo"/>
          <w:color w:val="CE9178"/>
          <w:sz w:val="18"/>
          <w:szCs w:val="18"/>
        </w:rPr>
        <w:t>'L'</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 = image2.resize(size).convert(</w:t>
      </w:r>
      <w:r>
        <w:rPr>
          <w:rFonts w:ascii="Menlo" w:eastAsia="Times New Roman" w:hAnsi="Menlo" w:cs="Menlo"/>
          <w:color w:val="CE9178"/>
          <w:sz w:val="18"/>
          <w:szCs w:val="18"/>
        </w:rPr>
        <w:t>'L'</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产生频数直方图</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image1_hist=image1.histogram()</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image2_hist=image2.histogram()</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#value</w:t>
      </w:r>
      <w:r>
        <w:rPr>
          <w:rFonts w:ascii="MS Mincho" w:eastAsia="MS Mincho" w:hAnsi="MS Mincho" w:cs="MS Mincho"/>
          <w:color w:val="608B4E"/>
          <w:sz w:val="18"/>
          <w:szCs w:val="18"/>
        </w:rPr>
        <w:t>：</w:t>
      </w:r>
      <w:r>
        <w:rPr>
          <w:rFonts w:ascii="SimSun" w:eastAsia="SimSun" w:hAnsi="SimSun" w:cs="SimSun"/>
          <w:color w:val="608B4E"/>
          <w:sz w:val="18"/>
          <w:szCs w:val="18"/>
        </w:rPr>
        <w:t>频</w:t>
      </w:r>
      <w:r>
        <w:rPr>
          <w:rFonts w:ascii="MS Mincho" w:eastAsia="MS Mincho" w:hAnsi="MS Mincho" w:cs="MS Mincho"/>
          <w:color w:val="608B4E"/>
          <w:sz w:val="18"/>
          <w:szCs w:val="18"/>
        </w:rPr>
        <w:t>率</w:t>
      </w:r>
      <w:r>
        <w:rPr>
          <w:rFonts w:ascii="SimSun" w:eastAsia="SimSun" w:hAnsi="SimSun" w:cs="SimSun"/>
          <w:color w:val="608B4E"/>
          <w:sz w:val="18"/>
          <w:szCs w:val="18"/>
        </w:rPr>
        <w:t>值</w:t>
      </w:r>
      <w:r>
        <w:rPr>
          <w:rFonts w:ascii="Menlo" w:eastAsia="Times New Roman" w:hAnsi="Menlo" w:cs="Menlo"/>
          <w:color w:val="608B4E"/>
          <w:sz w:val="18"/>
          <w:szCs w:val="18"/>
        </w:rPr>
        <w:t xml:space="preserve"> key</w:t>
      </w:r>
      <w:r>
        <w:rPr>
          <w:rFonts w:ascii="MS Mincho" w:eastAsia="MS Mincho" w:hAnsi="MS Mincho" w:cs="MS Mincho"/>
          <w:color w:val="608B4E"/>
          <w:sz w:val="18"/>
          <w:szCs w:val="18"/>
        </w:rPr>
        <w:t>：下</w:t>
      </w:r>
      <w:r>
        <w:rPr>
          <w:rFonts w:ascii="SimSun" w:eastAsia="SimSun" w:hAnsi="SimSun" w:cs="SimSun"/>
          <w:color w:val="608B4E"/>
          <w:sz w:val="18"/>
          <w:szCs w:val="18"/>
        </w:rPr>
        <w:t>标</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#image1</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w:t>
      </w:r>
      <w:r>
        <w:rPr>
          <w:rFonts w:ascii="Menlo" w:eastAsia="Times New Roman" w:hAnsi="Menlo" w:cs="Menlo"/>
          <w:color w:val="B5CEA8"/>
          <w:sz w:val="18"/>
          <w:szCs w:val="18"/>
        </w:rPr>
        <w:t>0</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image1_hist: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value1.append(i)</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key1.append(image1_hist.index(i))</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lang w:eastAsia="zh-CN"/>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key1:</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gl_sum1=gl_sum1+(i*value1[key1.index(i)])</w:t>
      </w:r>
    </w:p>
    <w:p w:rsidR="009D321E" w:rsidRDefault="009D321E" w:rsidP="009D321E">
      <w:pPr>
        <w:shd w:val="clear" w:color="auto" w:fill="1E1E1E"/>
        <w:spacing w:line="270" w:lineRule="atLeast"/>
        <w:rPr>
          <w:rFonts w:ascii="Menlo" w:eastAsia="Times New Roman" w:hAnsi="Menlo" w:cs="Menlo"/>
          <w:color w:val="D4D4D4"/>
          <w:sz w:val="18"/>
          <w:szCs w:val="18"/>
        </w:rPr>
      </w:pP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gl_avg1=</w:t>
      </w:r>
      <w:r>
        <w:rPr>
          <w:rFonts w:ascii="Menlo" w:eastAsia="Times New Roman" w:hAnsi="Menlo" w:cs="Menlo"/>
          <w:color w:val="4EC9B0"/>
          <w:sz w:val="18"/>
          <w:szCs w:val="18"/>
        </w:rPr>
        <w:t>float</w:t>
      </w:r>
      <w:r>
        <w:rPr>
          <w:rFonts w:ascii="Menlo" w:eastAsia="Times New Roman" w:hAnsi="Menlo" w:cs="Menlo"/>
          <w:color w:val="D4D4D4"/>
          <w:sz w:val="18"/>
          <w:szCs w:val="18"/>
        </w:rPr>
        <w:t>(gl_sum1)/</w:t>
      </w:r>
      <w:r>
        <w:rPr>
          <w:rFonts w:ascii="Menlo" w:eastAsia="Times New Roman" w:hAnsi="Menlo" w:cs="Menlo"/>
          <w:color w:val="DCDCAA"/>
          <w:sz w:val="18"/>
          <w:szCs w:val="18"/>
        </w:rPr>
        <w:t>sum</w:t>
      </w:r>
      <w:r>
        <w:rPr>
          <w:rFonts w:ascii="Menlo" w:eastAsia="Times New Roman" w:hAnsi="Menlo" w:cs="Menlo"/>
          <w:color w:val="D4D4D4"/>
          <w:sz w:val="18"/>
          <w:szCs w:val="18"/>
        </w:rPr>
        <w:t>(value1)</w:t>
      </w:r>
    </w:p>
    <w:p w:rsidR="009D321E" w:rsidRDefault="009D321E" w:rsidP="009D321E">
      <w:pPr>
        <w:shd w:val="clear" w:color="auto" w:fill="1E1E1E"/>
        <w:spacing w:line="270" w:lineRule="atLeast"/>
        <w:rPr>
          <w:rFonts w:ascii="Menlo" w:eastAsia="Times New Roman" w:hAnsi="Menlo" w:cs="Menlo"/>
          <w:color w:val="D4D4D4"/>
          <w:sz w:val="18"/>
          <w:szCs w:val="18"/>
        </w:rPr>
      </w:pP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#image2</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w:t>
      </w:r>
      <w:r>
        <w:rPr>
          <w:rFonts w:ascii="Menlo" w:eastAsia="Times New Roman" w:hAnsi="Menlo" w:cs="Menlo"/>
          <w:color w:val="B5CEA8"/>
          <w:sz w:val="18"/>
          <w:szCs w:val="18"/>
        </w:rPr>
        <w:t>0</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image2_hist: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value2.append(i)</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key2.append(image2_hist.index(i))</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rsidR="009D321E" w:rsidRDefault="009D321E" w:rsidP="009D321E">
      <w:pPr>
        <w:shd w:val="clear" w:color="auto" w:fill="1E1E1E"/>
        <w:spacing w:line="270" w:lineRule="atLeast"/>
        <w:rPr>
          <w:rFonts w:ascii="Menlo" w:eastAsia="Times New Roman" w:hAnsi="Menlo" w:cs="Menlo"/>
          <w:color w:val="D4D4D4"/>
          <w:sz w:val="18"/>
          <w:szCs w:val="18"/>
        </w:rPr>
      </w:pP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key2:</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gl_sum2=gl_sum2+(i*value2[key2.index(i)])</w:t>
      </w:r>
    </w:p>
    <w:p w:rsidR="009D321E" w:rsidRDefault="009D321E" w:rsidP="009D321E">
      <w:pPr>
        <w:shd w:val="clear" w:color="auto" w:fill="1E1E1E"/>
        <w:spacing w:line="270" w:lineRule="atLeast"/>
        <w:rPr>
          <w:rFonts w:ascii="Menlo" w:eastAsia="Times New Roman" w:hAnsi="Menlo" w:cs="Menlo"/>
          <w:color w:val="D4D4D4"/>
          <w:sz w:val="18"/>
          <w:szCs w:val="18"/>
        </w:rPr>
      </w:pP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gl_avg2=</w:t>
      </w:r>
      <w:r>
        <w:rPr>
          <w:rFonts w:ascii="Menlo" w:eastAsia="Times New Roman" w:hAnsi="Menlo" w:cs="Menlo"/>
          <w:color w:val="4EC9B0"/>
          <w:sz w:val="18"/>
          <w:szCs w:val="18"/>
        </w:rPr>
        <w:t>float</w:t>
      </w:r>
      <w:r>
        <w:rPr>
          <w:rFonts w:ascii="Menlo" w:eastAsia="Times New Roman" w:hAnsi="Menlo" w:cs="Menlo"/>
          <w:color w:val="D4D4D4"/>
          <w:sz w:val="18"/>
          <w:szCs w:val="18"/>
        </w:rPr>
        <w:t>(gl_sum2)/</w:t>
      </w:r>
      <w:r>
        <w:rPr>
          <w:rFonts w:ascii="Menlo" w:eastAsia="Times New Roman" w:hAnsi="Menlo" w:cs="Menlo"/>
          <w:color w:val="DCDCAA"/>
          <w:sz w:val="18"/>
          <w:szCs w:val="18"/>
        </w:rPr>
        <w:t>sum</w:t>
      </w:r>
      <w:r>
        <w:rPr>
          <w:rFonts w:ascii="Menlo" w:eastAsia="Times New Roman" w:hAnsi="Menlo" w:cs="Menlo"/>
          <w:color w:val="D4D4D4"/>
          <w:sz w:val="18"/>
          <w:szCs w:val="18"/>
        </w:rPr>
        <w:t>(value2)</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avg_diff=</w:t>
      </w:r>
      <w:r>
        <w:rPr>
          <w:rFonts w:ascii="Menlo" w:eastAsia="Times New Roman" w:hAnsi="Menlo" w:cs="Menlo"/>
          <w:color w:val="DCDCAA"/>
          <w:sz w:val="18"/>
          <w:szCs w:val="18"/>
        </w:rPr>
        <w:t>abs</w:t>
      </w:r>
      <w:r>
        <w:rPr>
          <w:rFonts w:ascii="Menlo" w:eastAsia="Times New Roman" w:hAnsi="Menlo" w:cs="Menlo"/>
          <w:color w:val="D4D4D4"/>
          <w:sz w:val="18"/>
          <w:szCs w:val="18"/>
        </w:rPr>
        <w:t>(gl_avg1-gl_avg2)</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
    <w:p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r>
        <w:rPr>
          <w:rFonts w:ascii="Menlo" w:eastAsia="Times New Roman" w:hAnsi="Menlo" w:cs="Menlo"/>
          <w:color w:val="608B4E"/>
          <w:sz w:val="18"/>
          <w:szCs w:val="18"/>
          <w:lang w:eastAsia="zh-CN"/>
        </w:rPr>
        <w:t>#</w:t>
      </w:r>
      <w:r>
        <w:rPr>
          <w:rFonts w:ascii="MS Mincho" w:eastAsia="MS Mincho" w:hAnsi="MS Mincho" w:cs="MS Mincho"/>
          <w:color w:val="608B4E"/>
          <w:sz w:val="18"/>
          <w:szCs w:val="18"/>
          <w:lang w:eastAsia="zh-CN"/>
        </w:rPr>
        <w:t>灰度差</w:t>
      </w:r>
      <w:r>
        <w:rPr>
          <w:rFonts w:ascii="Menlo" w:eastAsia="Times New Roman" w:hAnsi="Menlo" w:cs="Menlo"/>
          <w:color w:val="608B4E"/>
          <w:sz w:val="18"/>
          <w:szCs w:val="18"/>
          <w:lang w:eastAsia="zh-CN"/>
        </w:rPr>
        <w:t>/</w:t>
      </w:r>
      <w:r>
        <w:rPr>
          <w:rFonts w:ascii="MS Mincho" w:eastAsia="MS Mincho" w:hAnsi="MS Mincho" w:cs="MS Mincho"/>
          <w:color w:val="608B4E"/>
          <w:sz w:val="18"/>
          <w:szCs w:val="18"/>
          <w:lang w:eastAsia="zh-CN"/>
        </w:rPr>
        <w:t>模板最小差</w:t>
      </w:r>
      <w:r>
        <w:rPr>
          <w:rFonts w:ascii="SimSun" w:eastAsia="SimSun" w:hAnsi="SimSun" w:cs="SimSun"/>
          <w:color w:val="608B4E"/>
          <w:sz w:val="18"/>
          <w:szCs w:val="18"/>
          <w:lang w:eastAsia="zh-CN"/>
        </w:rPr>
        <w:t>值</w:t>
      </w:r>
    </w:p>
    <w:p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lang w:eastAsia="zh-CN"/>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lang w:eastAsia="zh-CN"/>
        </w:rPr>
        <w:t xml:space="preserve">    </w:t>
      </w:r>
      <w:r>
        <w:rPr>
          <w:rFonts w:ascii="Menlo" w:eastAsia="Times New Roman" w:hAnsi="Menlo" w:cs="Menlo"/>
          <w:color w:val="608B4E"/>
          <w:sz w:val="18"/>
          <w:szCs w:val="18"/>
          <w:lang w:eastAsia="zh-CN"/>
        </w:rPr>
        <w:t>#</w:t>
      </w:r>
      <w:r>
        <w:rPr>
          <w:rFonts w:ascii="MS Mincho" w:eastAsia="MS Mincho" w:hAnsi="MS Mincho" w:cs="MS Mincho"/>
          <w:color w:val="608B4E"/>
          <w:sz w:val="18"/>
          <w:szCs w:val="18"/>
          <w:lang w:eastAsia="zh-CN"/>
        </w:rPr>
        <w:t>我</w:t>
      </w:r>
      <w:r>
        <w:rPr>
          <w:rFonts w:ascii="SimSun" w:eastAsia="SimSun" w:hAnsi="SimSun" w:cs="SimSun"/>
          <w:color w:val="608B4E"/>
          <w:sz w:val="18"/>
          <w:szCs w:val="18"/>
          <w:lang w:eastAsia="zh-CN"/>
        </w:rPr>
        <w:t>们认为</w:t>
      </w:r>
      <w:r>
        <w:rPr>
          <w:rFonts w:ascii="MS Mincho" w:eastAsia="MS Mincho" w:hAnsi="MS Mincho" w:cs="MS Mincho"/>
          <w:color w:val="608B4E"/>
          <w:sz w:val="18"/>
          <w:szCs w:val="18"/>
          <w:lang w:eastAsia="zh-CN"/>
        </w:rPr>
        <w:t>差</w:t>
      </w:r>
      <w:r>
        <w:rPr>
          <w:rFonts w:ascii="Menlo" w:eastAsia="Times New Roman" w:hAnsi="Menlo" w:cs="Menlo"/>
          <w:color w:val="608B4E"/>
          <w:sz w:val="18"/>
          <w:szCs w:val="18"/>
          <w:lang w:eastAsia="zh-CN"/>
        </w:rPr>
        <w:t>tem_sim</w:t>
      </w:r>
      <w:r>
        <w:rPr>
          <w:rFonts w:ascii="MS Mincho" w:eastAsia="MS Mincho" w:hAnsi="MS Mincho" w:cs="MS Mincho"/>
          <w:color w:val="608B4E"/>
          <w:sz w:val="18"/>
          <w:szCs w:val="18"/>
          <w:lang w:eastAsia="zh-CN"/>
        </w:rPr>
        <w:t>灰度</w:t>
      </w:r>
      <w:r>
        <w:rPr>
          <w:rFonts w:ascii="SimSun" w:eastAsia="SimSun" w:hAnsi="SimSun" w:cs="SimSun"/>
          <w:color w:val="608B4E"/>
          <w:sz w:val="18"/>
          <w:szCs w:val="18"/>
          <w:lang w:eastAsia="zh-CN"/>
        </w:rPr>
        <w:t>值</w:t>
      </w:r>
      <w:r>
        <w:rPr>
          <w:rFonts w:ascii="MS Mincho" w:eastAsia="MS Mincho" w:hAnsi="MS Mincho" w:cs="MS Mincho"/>
          <w:color w:val="608B4E"/>
          <w:sz w:val="18"/>
          <w:szCs w:val="18"/>
          <w:lang w:eastAsia="zh-CN"/>
        </w:rPr>
        <w:t>就不属于同一季</w:t>
      </w:r>
      <w:r>
        <w:rPr>
          <w:rFonts w:ascii="SimSun" w:eastAsia="SimSun" w:hAnsi="SimSun" w:cs="SimSun"/>
          <w:color w:val="608B4E"/>
          <w:sz w:val="18"/>
          <w:szCs w:val="18"/>
          <w:lang w:eastAsia="zh-CN"/>
        </w:rPr>
        <w:t>节</w:t>
      </w:r>
      <w:r>
        <w:rPr>
          <w:rFonts w:ascii="MS Mincho" w:eastAsia="MS Mincho" w:hAnsi="MS Mincho" w:cs="MS Mincho"/>
          <w:color w:val="608B4E"/>
          <w:sz w:val="18"/>
          <w:szCs w:val="18"/>
          <w:lang w:eastAsia="zh-CN"/>
        </w:rPr>
        <w:t>了</w:t>
      </w:r>
    </w:p>
    <w:p w:rsidR="009D321E" w:rsidRDefault="009D321E" w:rsidP="009D321E">
      <w:pPr>
        <w:shd w:val="clear" w:color="auto" w:fill="1E1E1E"/>
        <w:spacing w:line="270" w:lineRule="atLeast"/>
        <w:rPr>
          <w:rFonts w:ascii="Menlo" w:eastAsia="Times New Roman" w:hAnsi="Menlo" w:cs="Menlo"/>
          <w:color w:val="D4D4D4"/>
          <w:sz w:val="18"/>
          <w:szCs w:val="18"/>
          <w:lang w:eastAsia="zh-CN"/>
        </w:rPr>
      </w:pP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Pr>
          <w:rFonts w:ascii="Menlo" w:eastAsia="Times New Roman" w:hAnsi="Menlo" w:cs="Menlo"/>
          <w:color w:val="D4D4D4"/>
          <w:sz w:val="18"/>
          <w:szCs w:val="18"/>
        </w:rPr>
        <w:t>avg_similar=</w:t>
      </w:r>
      <w:r>
        <w:rPr>
          <w:rFonts w:ascii="Menlo" w:eastAsia="Times New Roman" w:hAnsi="Menlo" w:cs="Menlo"/>
          <w:color w:val="B5CEA8"/>
          <w:sz w:val="18"/>
          <w:szCs w:val="18"/>
        </w:rPr>
        <w:t>1</w:t>
      </w:r>
      <w:r>
        <w:rPr>
          <w:rFonts w:ascii="Menlo" w:eastAsia="Times New Roman" w:hAnsi="Menlo" w:cs="Menlo"/>
          <w:color w:val="D4D4D4"/>
          <w:sz w:val="18"/>
          <w:szCs w:val="18"/>
        </w:rPr>
        <w:t>-(avg_diff/tem_sim)</w:t>
      </w:r>
    </w:p>
    <w:p w:rsidR="009D321E" w:rsidRDefault="009D321E" w:rsidP="009D321E">
      <w:pPr>
        <w:shd w:val="clear" w:color="auto" w:fill="1E1E1E"/>
        <w:spacing w:line="270" w:lineRule="atLeast"/>
        <w:rPr>
          <w:rFonts w:ascii="Menlo" w:eastAsia="Times New Roman" w:hAnsi="Menlo" w:cs="Menlo"/>
          <w:color w:val="D4D4D4"/>
          <w:sz w:val="18"/>
          <w:szCs w:val="18"/>
        </w:rPr>
      </w:pP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avg_similar&lt;</w:t>
      </w:r>
      <w:r>
        <w:rPr>
          <w:rFonts w:ascii="Menlo" w:eastAsia="Times New Roman" w:hAnsi="Menlo" w:cs="Menlo"/>
          <w:color w:val="B5CEA8"/>
          <w:sz w:val="18"/>
          <w:szCs w:val="18"/>
        </w:rPr>
        <w:t>0</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0</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avg_similar=avg_similar</w:t>
      </w:r>
    </w:p>
    <w:p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avg_similar</w:t>
      </w:r>
    </w:p>
    <w:p w:rsidR="009D321E" w:rsidRDefault="009D321E" w:rsidP="002F6C05">
      <w:pPr>
        <w:rPr>
          <w:lang w:eastAsia="zh-CN"/>
        </w:rPr>
      </w:pPr>
      <w:r>
        <w:rPr>
          <w:lang w:eastAsia="zh-CN"/>
        </w:rPr>
        <w:tab/>
      </w:r>
      <w:r>
        <w:rPr>
          <w:lang w:eastAsia="zh-CN"/>
        </w:rPr>
        <w:t>（</w:t>
      </w:r>
      <w:r>
        <w:rPr>
          <w:lang w:eastAsia="zh-CN"/>
        </w:rPr>
        <w:t>2</w:t>
      </w:r>
      <w:r>
        <w:rPr>
          <w:lang w:eastAsia="zh-CN"/>
        </w:rPr>
        <w:t>）</w:t>
      </w:r>
      <w:r w:rsidRPr="009D321E">
        <w:rPr>
          <w:lang w:eastAsia="zh-CN"/>
        </w:rPr>
        <w:t>def eye(filepath):</w:t>
      </w:r>
    </w:p>
    <w:p w:rsidR="009D321E" w:rsidRDefault="009D321E" w:rsidP="002F6C05">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待测图片眼部与眼部的四季样例分别的相似度。</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eye</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'template/eye_tem_spring.jpg'</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'template/eye_tem_summer.jpg'</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'template/eye_tem_fall.jpg'</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'template/eye_tem_winter.jpg'</w:t>
      </w:r>
      <w:r>
        <w:rPr>
          <w:rFonts w:ascii="Menlo" w:eastAsia="Times New Roman" w:hAnsi="Menlo" w:cs="Menlo"/>
          <w:color w:val="D4D4D4"/>
          <w:sz w:val="18"/>
          <w:szCs w:val="18"/>
        </w:rPr>
        <w:t>)</w:t>
      </w:r>
    </w:p>
    <w:p w:rsidR="009D321E" w:rsidRDefault="009D321E" w:rsidP="009D321E">
      <w:pPr>
        <w:shd w:val="clear" w:color="auto" w:fill="1E1E1E"/>
        <w:spacing w:line="270" w:lineRule="atLeast"/>
        <w:rPr>
          <w:rFonts w:ascii="Menlo" w:eastAsia="Times New Roman" w:hAnsi="Menlo" w:cs="Menlo"/>
          <w:color w:val="D4D4D4"/>
          <w:sz w:val="18"/>
          <w:szCs w:val="18"/>
        </w:rPr>
      </w:pP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testim=eyecut(filepath)</w:t>
      </w:r>
    </w:p>
    <w:p w:rsidR="009D321E" w:rsidRDefault="009D321E" w:rsidP="009D321E">
      <w:pPr>
        <w:shd w:val="clear" w:color="auto" w:fill="1E1E1E"/>
        <w:spacing w:line="270" w:lineRule="atLeast"/>
        <w:rPr>
          <w:rFonts w:ascii="Menlo" w:eastAsia="Times New Roman" w:hAnsi="Menlo" w:cs="Menlo"/>
          <w:color w:val="D4D4D4"/>
          <w:sz w:val="18"/>
          <w:szCs w:val="18"/>
        </w:rPr>
      </w:pP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50.6877155653</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rsidR="0072560C" w:rsidRDefault="0072560C" w:rsidP="0072560C">
      <w:pPr>
        <w:ind w:firstLine="720"/>
        <w:rPr>
          <w:lang w:eastAsia="zh-CN"/>
        </w:rPr>
      </w:pPr>
      <w:r>
        <w:rPr>
          <w:lang w:eastAsia="zh-CN"/>
        </w:rPr>
        <w:t>（</w:t>
      </w:r>
      <w:r w:rsidR="0019719C">
        <w:rPr>
          <w:lang w:eastAsia="zh-CN"/>
        </w:rPr>
        <w:t>3</w:t>
      </w:r>
      <w:r>
        <w:rPr>
          <w:lang w:eastAsia="zh-CN"/>
        </w:rPr>
        <w:t>）</w:t>
      </w:r>
      <w:r>
        <w:rPr>
          <w:lang w:eastAsia="zh-CN"/>
        </w:rPr>
        <w:t xml:space="preserve">def </w:t>
      </w:r>
      <w:r>
        <w:rPr>
          <w:rFonts w:hint="eastAsia"/>
          <w:lang w:eastAsia="zh-CN"/>
        </w:rPr>
        <w:t>skin</w:t>
      </w:r>
      <w:r w:rsidRPr="009D321E">
        <w:rPr>
          <w:lang w:eastAsia="zh-CN"/>
        </w:rPr>
        <w:t>(filepath):</w:t>
      </w:r>
    </w:p>
    <w:p w:rsidR="0072560C" w:rsidRDefault="0072560C" w:rsidP="0072560C">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皮肤</w:t>
      </w:r>
      <w:r>
        <w:rPr>
          <w:lang w:eastAsia="zh-CN"/>
        </w:rPr>
        <w:t>与</w:t>
      </w:r>
      <w:r>
        <w:rPr>
          <w:rFonts w:hint="eastAsia"/>
          <w:lang w:eastAsia="zh-CN"/>
        </w:rPr>
        <w:t>皮肤</w:t>
      </w:r>
      <w:r>
        <w:rPr>
          <w:lang w:eastAsia="zh-CN"/>
        </w:rPr>
        <w:t>的四季样例分别的相似度。</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skin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'template/skin_tem_spring.jpeg'</w:t>
      </w:r>
      <w:r>
        <w:rPr>
          <w:rFonts w:ascii="Menlo" w:eastAsia="Times New Roman" w:hAnsi="Menlo" w:cs="Menlo"/>
          <w:color w:val="D4D4D4"/>
          <w:sz w:val="18"/>
          <w:szCs w:val="18"/>
        </w:rPr>
        <w:t>)</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'template/skin_tem_summer.jpeg'</w:t>
      </w:r>
      <w:r>
        <w:rPr>
          <w:rFonts w:ascii="Menlo" w:eastAsia="Times New Roman" w:hAnsi="Menlo" w:cs="Menlo"/>
          <w:color w:val="D4D4D4"/>
          <w:sz w:val="18"/>
          <w:szCs w:val="18"/>
        </w:rPr>
        <w:t>)</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'template/skin_tem_fall.jpg'</w:t>
      </w:r>
      <w:r>
        <w:rPr>
          <w:rFonts w:ascii="Menlo" w:eastAsia="Times New Roman" w:hAnsi="Menlo" w:cs="Menlo"/>
          <w:color w:val="D4D4D4"/>
          <w:sz w:val="18"/>
          <w:szCs w:val="18"/>
        </w:rPr>
        <w:t>)</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'template/skin_tem_winter.jpeg'</w:t>
      </w:r>
      <w:r>
        <w:rPr>
          <w:rFonts w:ascii="Menlo" w:eastAsia="Times New Roman" w:hAnsi="Menlo" w:cs="Menlo"/>
          <w:color w:val="D4D4D4"/>
          <w:sz w:val="18"/>
          <w:szCs w:val="18"/>
        </w:rPr>
        <w:t>)</w:t>
      </w:r>
    </w:p>
    <w:p w:rsidR="0072560C" w:rsidRDefault="0072560C" w:rsidP="0072560C">
      <w:pPr>
        <w:shd w:val="clear" w:color="auto" w:fill="1E1E1E"/>
        <w:spacing w:line="270" w:lineRule="atLeast"/>
        <w:rPr>
          <w:rFonts w:ascii="Menlo" w:eastAsia="Times New Roman" w:hAnsi="Menlo" w:cs="Menlo"/>
          <w:color w:val="D4D4D4"/>
          <w:sz w:val="18"/>
          <w:szCs w:val="18"/>
        </w:rPr>
      </w:pP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testim=skincut(filepath)</w:t>
      </w:r>
    </w:p>
    <w:p w:rsidR="0072560C" w:rsidRDefault="0072560C" w:rsidP="0072560C">
      <w:pPr>
        <w:shd w:val="clear" w:color="auto" w:fill="1E1E1E"/>
        <w:spacing w:line="270" w:lineRule="atLeast"/>
        <w:rPr>
          <w:rFonts w:ascii="Menlo" w:eastAsia="Times New Roman" w:hAnsi="Menlo" w:cs="Menlo"/>
          <w:color w:val="D4D4D4"/>
          <w:sz w:val="18"/>
          <w:szCs w:val="18"/>
        </w:rPr>
      </w:pP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32.160981422</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rsidR="0072560C" w:rsidRDefault="0072560C" w:rsidP="0072560C">
      <w:pPr>
        <w:rPr>
          <w:lang w:eastAsia="zh-CN"/>
        </w:rPr>
      </w:pPr>
    </w:p>
    <w:p w:rsidR="0072560C" w:rsidRDefault="0072560C" w:rsidP="0072560C">
      <w:pPr>
        <w:ind w:firstLine="720"/>
        <w:rPr>
          <w:lang w:eastAsia="zh-CN"/>
        </w:rPr>
      </w:pPr>
      <w:r>
        <w:rPr>
          <w:lang w:eastAsia="zh-CN"/>
        </w:rPr>
        <w:t>（</w:t>
      </w:r>
      <w:r w:rsidR="0019719C">
        <w:rPr>
          <w:lang w:eastAsia="zh-CN"/>
        </w:rPr>
        <w:t>4</w:t>
      </w:r>
      <w:r>
        <w:rPr>
          <w:lang w:eastAsia="zh-CN"/>
        </w:rPr>
        <w:t>）</w:t>
      </w:r>
      <w:r>
        <w:rPr>
          <w:lang w:eastAsia="zh-CN"/>
        </w:rPr>
        <w:t xml:space="preserve">def </w:t>
      </w:r>
      <w:r>
        <w:rPr>
          <w:rFonts w:hint="eastAsia"/>
          <w:lang w:eastAsia="zh-CN"/>
        </w:rPr>
        <w:t>brow</w:t>
      </w:r>
      <w:r w:rsidRPr="009D321E">
        <w:rPr>
          <w:lang w:eastAsia="zh-CN"/>
        </w:rPr>
        <w:t>(filepath):</w:t>
      </w:r>
    </w:p>
    <w:p w:rsidR="0072560C" w:rsidRDefault="0072560C" w:rsidP="0072560C">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眉色</w:t>
      </w:r>
      <w:r>
        <w:rPr>
          <w:lang w:eastAsia="zh-CN"/>
        </w:rPr>
        <w:t>与</w:t>
      </w:r>
      <w:r>
        <w:rPr>
          <w:rFonts w:hint="eastAsia"/>
          <w:lang w:eastAsia="zh-CN"/>
        </w:rPr>
        <w:t>眉色</w:t>
      </w:r>
      <w:r>
        <w:rPr>
          <w:lang w:eastAsia="zh-CN"/>
        </w:rPr>
        <w:t>的四季样例分别的相似度。</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brow</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5512ED" w:rsidRDefault="005512ED" w:rsidP="005512ED">
      <w:pPr>
        <w:shd w:val="clear" w:color="auto" w:fill="1E1E1E"/>
        <w:spacing w:line="270" w:lineRule="atLeast"/>
        <w:rPr>
          <w:rFonts w:ascii="Menlo" w:eastAsia="Times New Roman" w:hAnsi="Menlo" w:cs="Menlo"/>
          <w:color w:val="D4D4D4"/>
          <w:sz w:val="18"/>
          <w:szCs w:val="18"/>
        </w:rPr>
      </w:pP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'template/brow_tem_spring.jpg'</w:t>
      </w:r>
      <w:r>
        <w:rPr>
          <w:rFonts w:ascii="Menlo" w:eastAsia="Times New Roman" w:hAnsi="Menlo" w:cs="Menlo"/>
          <w:color w:val="D4D4D4"/>
          <w:sz w:val="18"/>
          <w:szCs w:val="18"/>
        </w:rPr>
        <w:t>)</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'template/brow_tem_summer.jpg'</w:t>
      </w:r>
      <w:r>
        <w:rPr>
          <w:rFonts w:ascii="Menlo" w:eastAsia="Times New Roman" w:hAnsi="Menlo" w:cs="Menlo"/>
          <w:color w:val="D4D4D4"/>
          <w:sz w:val="18"/>
          <w:szCs w:val="18"/>
        </w:rPr>
        <w:t>)</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'template/brow_tem_fall.jpg'</w:t>
      </w:r>
      <w:r>
        <w:rPr>
          <w:rFonts w:ascii="Menlo" w:eastAsia="Times New Roman" w:hAnsi="Menlo" w:cs="Menlo"/>
          <w:color w:val="D4D4D4"/>
          <w:sz w:val="18"/>
          <w:szCs w:val="18"/>
        </w:rPr>
        <w:t>)</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'template/brow_tem_winter.jpeg'</w:t>
      </w:r>
      <w:r>
        <w:rPr>
          <w:rFonts w:ascii="Menlo" w:eastAsia="Times New Roman" w:hAnsi="Menlo" w:cs="Menlo"/>
          <w:color w:val="D4D4D4"/>
          <w:sz w:val="18"/>
          <w:szCs w:val="18"/>
        </w:rPr>
        <w:t>)</w:t>
      </w:r>
    </w:p>
    <w:p w:rsidR="005512ED" w:rsidRDefault="005512ED" w:rsidP="005512ED">
      <w:pPr>
        <w:shd w:val="clear" w:color="auto" w:fill="1E1E1E"/>
        <w:spacing w:line="270" w:lineRule="atLeast"/>
        <w:rPr>
          <w:rFonts w:ascii="Menlo" w:eastAsia="Times New Roman" w:hAnsi="Menlo" w:cs="Menlo"/>
          <w:color w:val="D4D4D4"/>
          <w:sz w:val="18"/>
          <w:szCs w:val="18"/>
        </w:rPr>
      </w:pP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testim=browcut(filepath)</w:t>
      </w:r>
    </w:p>
    <w:p w:rsidR="005512ED" w:rsidRDefault="005512ED" w:rsidP="005512ED">
      <w:pPr>
        <w:shd w:val="clear" w:color="auto" w:fill="1E1E1E"/>
        <w:spacing w:line="270" w:lineRule="atLeast"/>
        <w:rPr>
          <w:rFonts w:ascii="Menlo" w:eastAsia="Times New Roman" w:hAnsi="Menlo" w:cs="Menlo"/>
          <w:color w:val="D4D4D4"/>
          <w:sz w:val="18"/>
          <w:szCs w:val="18"/>
        </w:rPr>
      </w:pP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46.831208662</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rsidR="005512ED" w:rsidRDefault="005512ED" w:rsidP="005512ED">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rsidR="005512ED" w:rsidRDefault="005512ED" w:rsidP="005512ED">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rsidR="005512ED" w:rsidRDefault="005512ED" w:rsidP="0072560C">
      <w:pPr>
        <w:rPr>
          <w:lang w:eastAsia="zh-CN"/>
        </w:rPr>
      </w:pPr>
    </w:p>
    <w:p w:rsidR="005512ED" w:rsidRDefault="005512ED" w:rsidP="005512ED">
      <w:pPr>
        <w:ind w:firstLine="720"/>
        <w:rPr>
          <w:lang w:eastAsia="zh-CN"/>
        </w:rPr>
      </w:pPr>
      <w:r>
        <w:rPr>
          <w:lang w:eastAsia="zh-CN"/>
        </w:rPr>
        <w:t>（</w:t>
      </w:r>
      <w:r w:rsidR="0019719C">
        <w:rPr>
          <w:lang w:eastAsia="zh-CN"/>
        </w:rPr>
        <w:t>5</w:t>
      </w:r>
      <w:r>
        <w:rPr>
          <w:lang w:eastAsia="zh-CN"/>
        </w:rPr>
        <w:t>）</w:t>
      </w:r>
      <w:r>
        <w:rPr>
          <w:lang w:eastAsia="zh-CN"/>
        </w:rPr>
        <w:t xml:space="preserve">def </w:t>
      </w:r>
      <w:r>
        <w:rPr>
          <w:rFonts w:hint="eastAsia"/>
          <w:lang w:eastAsia="zh-CN"/>
        </w:rPr>
        <w:t>lip</w:t>
      </w:r>
      <w:r w:rsidRPr="009D321E">
        <w:rPr>
          <w:lang w:eastAsia="zh-CN"/>
        </w:rPr>
        <w:t>(filepath):</w:t>
      </w:r>
    </w:p>
    <w:p w:rsidR="005512ED" w:rsidRDefault="005512ED" w:rsidP="005512ED">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唇色</w:t>
      </w:r>
      <w:r>
        <w:rPr>
          <w:lang w:eastAsia="zh-CN"/>
        </w:rPr>
        <w:t>与</w:t>
      </w:r>
      <w:r>
        <w:rPr>
          <w:rFonts w:hint="eastAsia"/>
          <w:lang w:eastAsia="zh-CN"/>
        </w:rPr>
        <w:t>唇色</w:t>
      </w:r>
      <w:r>
        <w:rPr>
          <w:lang w:eastAsia="zh-CN"/>
        </w:rPr>
        <w:t>的四季样例分别的相似度。</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lip</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19719C" w:rsidRDefault="0019719C" w:rsidP="0019719C">
      <w:pPr>
        <w:shd w:val="clear" w:color="auto" w:fill="1E1E1E"/>
        <w:spacing w:line="270" w:lineRule="atLeast"/>
        <w:rPr>
          <w:rFonts w:ascii="Menlo" w:eastAsia="Times New Roman" w:hAnsi="Menlo" w:cs="Menlo"/>
          <w:color w:val="D4D4D4"/>
          <w:sz w:val="18"/>
          <w:szCs w:val="18"/>
        </w:rPr>
      </w:pP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'template/lip_tem_spring.jpg'</w:t>
      </w:r>
      <w:r>
        <w:rPr>
          <w:rFonts w:ascii="Menlo" w:eastAsia="Times New Roman" w:hAnsi="Menlo" w:cs="Menlo"/>
          <w:color w:val="D4D4D4"/>
          <w:sz w:val="18"/>
          <w:szCs w:val="18"/>
        </w:rPr>
        <w:t>)</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'template/lip_tem_summer.jpeg'</w:t>
      </w:r>
      <w:r>
        <w:rPr>
          <w:rFonts w:ascii="Menlo" w:eastAsia="Times New Roman" w:hAnsi="Menlo" w:cs="Menlo"/>
          <w:color w:val="D4D4D4"/>
          <w:sz w:val="18"/>
          <w:szCs w:val="18"/>
        </w:rPr>
        <w:t>)</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'template/lip_tem_fall.png'</w:t>
      </w:r>
      <w:r>
        <w:rPr>
          <w:rFonts w:ascii="Menlo" w:eastAsia="Times New Roman" w:hAnsi="Menlo" w:cs="Menlo"/>
          <w:color w:val="D4D4D4"/>
          <w:sz w:val="18"/>
          <w:szCs w:val="18"/>
        </w:rPr>
        <w:t>)</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'template/lip_tem_winter.jpeg'</w:t>
      </w:r>
      <w:r>
        <w:rPr>
          <w:rFonts w:ascii="Menlo" w:eastAsia="Times New Roman" w:hAnsi="Menlo" w:cs="Menlo"/>
          <w:color w:val="D4D4D4"/>
          <w:sz w:val="18"/>
          <w:szCs w:val="18"/>
        </w:rPr>
        <w:t>)</w:t>
      </w:r>
    </w:p>
    <w:p w:rsidR="0019719C" w:rsidRDefault="0019719C" w:rsidP="0019719C">
      <w:pPr>
        <w:shd w:val="clear" w:color="auto" w:fill="1E1E1E"/>
        <w:spacing w:line="270" w:lineRule="atLeast"/>
        <w:rPr>
          <w:rFonts w:ascii="Menlo" w:eastAsia="Times New Roman" w:hAnsi="Menlo" w:cs="Menlo"/>
          <w:color w:val="D4D4D4"/>
          <w:sz w:val="18"/>
          <w:szCs w:val="18"/>
        </w:rPr>
      </w:pP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testim=lipcut(filepath)</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44.7548911322</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winter_similar_avg=avg_similar.similar(wintertem,testim,avg_tem_sim)</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avg_result_list.append(winter_similar_avg)</w:t>
      </w:r>
    </w:p>
    <w:p w:rsidR="0019719C" w:rsidRDefault="0019719C" w:rsidP="0019719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commentRangeEnd w:id="95"/>
    <w:p w:rsidR="0019719C" w:rsidRDefault="00411026" w:rsidP="0019719C">
      <w:pPr>
        <w:shd w:val="clear" w:color="auto" w:fill="1E1E1E"/>
        <w:spacing w:line="270" w:lineRule="atLeast"/>
        <w:rPr>
          <w:rFonts w:ascii="Menlo" w:eastAsia="Times New Roman" w:hAnsi="Menlo" w:cs="Menlo"/>
          <w:color w:val="D4D4D4"/>
          <w:sz w:val="18"/>
          <w:szCs w:val="18"/>
          <w:lang w:eastAsia="zh-CN"/>
        </w:rPr>
      </w:pPr>
      <w:r>
        <w:rPr>
          <w:rStyle w:val="ad"/>
          <w:rFonts w:ascii="宋体" w:hAnsi="宋体" w:cstheme="minorBidi"/>
        </w:rPr>
        <w:commentReference w:id="95"/>
      </w:r>
      <w:r w:rsidR="0019719C">
        <w:rPr>
          <w:rFonts w:ascii="Menlo" w:eastAsia="Times New Roman" w:hAnsi="Menlo" w:cs="Menlo"/>
          <w:color w:val="D4D4D4"/>
          <w:sz w:val="18"/>
          <w:szCs w:val="18"/>
        </w:rPr>
        <w:t xml:space="preserve">    </w:t>
      </w:r>
      <w:proofErr w:type="gramStart"/>
      <w:r w:rsidR="0019719C">
        <w:rPr>
          <w:rFonts w:ascii="Menlo" w:eastAsia="Times New Roman" w:hAnsi="Menlo" w:cs="Menlo"/>
          <w:color w:val="C586C0"/>
          <w:sz w:val="18"/>
          <w:szCs w:val="18"/>
          <w:lang w:eastAsia="zh-CN"/>
        </w:rPr>
        <w:t>return</w:t>
      </w:r>
      <w:proofErr w:type="gramEnd"/>
      <w:r w:rsidR="0019719C">
        <w:rPr>
          <w:rFonts w:ascii="Menlo" w:eastAsia="Times New Roman" w:hAnsi="Menlo" w:cs="Menlo"/>
          <w:color w:val="D4D4D4"/>
          <w:sz w:val="18"/>
          <w:szCs w:val="18"/>
          <w:lang w:eastAsia="zh-CN"/>
        </w:rPr>
        <w:t xml:space="preserve"> avg_result_list</w:t>
      </w:r>
    </w:p>
    <w:p w:rsidR="005512ED" w:rsidRDefault="005512ED" w:rsidP="005512ED">
      <w:pPr>
        <w:rPr>
          <w:lang w:eastAsia="zh-CN"/>
        </w:rPr>
      </w:pPr>
    </w:p>
    <w:p w:rsidR="009D321E" w:rsidRPr="002F6C05" w:rsidRDefault="009D321E" w:rsidP="002F6C05">
      <w:pPr>
        <w:rPr>
          <w:lang w:eastAsia="zh-CN"/>
        </w:rPr>
      </w:pPr>
    </w:p>
    <w:p w:rsidR="00040593" w:rsidRDefault="00856EE3" w:rsidP="003E19BB">
      <w:pPr>
        <w:pStyle w:val="2"/>
        <w:rPr>
          <w:lang w:eastAsia="zh-CN"/>
        </w:rPr>
      </w:pPr>
      <w:r>
        <w:rPr>
          <w:rFonts w:hint="eastAsia"/>
          <w:lang w:eastAsia="zh-CN"/>
        </w:rPr>
        <w:t>5.5</w:t>
      </w:r>
      <w:r>
        <w:rPr>
          <w:lang w:eastAsia="zh-CN"/>
        </w:rPr>
        <w:t xml:space="preserve"> </w:t>
      </w:r>
      <w:r w:rsidR="007849AB">
        <w:rPr>
          <w:rFonts w:ascii="SimSun" w:eastAsia="SimSun" w:hAnsi="SimSun" w:cs="SimSun"/>
          <w:lang w:eastAsia="zh-CN"/>
        </w:rPr>
        <w:t>综</w:t>
      </w:r>
      <w:r w:rsidR="007849AB">
        <w:rPr>
          <w:rFonts w:hint="eastAsia"/>
          <w:lang w:eastAsia="zh-CN"/>
        </w:rPr>
        <w:t>合</w:t>
      </w:r>
      <w:r>
        <w:rPr>
          <w:rFonts w:ascii="SimSun" w:eastAsia="SimSun" w:hAnsi="SimSun" w:cs="SimSun"/>
          <w:lang w:eastAsia="zh-CN"/>
        </w:rPr>
        <w:t>计</w:t>
      </w:r>
      <w:r>
        <w:rPr>
          <w:rFonts w:hint="eastAsia"/>
          <w:lang w:eastAsia="zh-CN"/>
        </w:rPr>
        <w:t>算</w:t>
      </w:r>
      <w:r w:rsidR="00040593">
        <w:rPr>
          <w:lang w:eastAsia="zh-CN"/>
        </w:rPr>
        <w:t>模</w:t>
      </w:r>
      <w:r w:rsidR="00040593">
        <w:rPr>
          <w:rFonts w:ascii="SimSun" w:eastAsia="SimSun" w:hAnsi="SimSun" w:cs="SimSun"/>
          <w:lang w:eastAsia="zh-CN"/>
        </w:rPr>
        <w:t>块</w:t>
      </w:r>
    </w:p>
    <w:p w:rsidR="00262188" w:rsidRDefault="00262188" w:rsidP="00262188">
      <w:pPr>
        <w:ind w:firstLine="720"/>
        <w:rPr>
          <w:lang w:eastAsia="zh-CN"/>
        </w:rPr>
      </w:pPr>
      <w:r>
        <w:rPr>
          <w:rFonts w:hint="eastAsia"/>
          <w:lang w:eastAsia="zh-CN"/>
        </w:rPr>
        <w:t>本模块</w:t>
      </w:r>
      <w:r>
        <w:rPr>
          <w:lang w:eastAsia="zh-CN"/>
        </w:rPr>
        <w:t>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rsidR="00262188" w:rsidRDefault="009B66FC" w:rsidP="00262188">
      <w:pPr>
        <w:ind w:firstLine="720"/>
        <w:rPr>
          <w:lang w:eastAsia="zh-CN"/>
        </w:rPr>
      </w:pPr>
      <w:commentRangeStart w:id="96"/>
      <w:r>
        <w:rPr>
          <w:rFonts w:hint="eastAsia"/>
          <w:lang w:eastAsia="zh-CN"/>
        </w:rPr>
        <w:t>综合计算</w:t>
      </w:r>
      <w:r w:rsidR="00262188">
        <w:rPr>
          <w:lang w:eastAsia="zh-CN"/>
        </w:rPr>
        <w:t>模块</w:t>
      </w:r>
      <w:r w:rsidR="00262188">
        <w:rPr>
          <w:rFonts w:hint="eastAsia"/>
          <w:lang w:eastAsia="zh-CN"/>
        </w:rPr>
        <w:t>具体</w:t>
      </w:r>
      <w:r w:rsidR="00262188">
        <w:rPr>
          <w:lang w:eastAsia="zh-CN"/>
        </w:rPr>
        <w:t>的步骤说明如下：</w:t>
      </w:r>
    </w:p>
    <w:p w:rsidR="00262188" w:rsidRDefault="00262188" w:rsidP="00262188">
      <w:pPr>
        <w:ind w:firstLine="720"/>
        <w:rPr>
          <w:lang w:eastAsia="zh-CN"/>
        </w:rPr>
      </w:pPr>
      <w:r>
        <w:rPr>
          <w:rFonts w:hint="eastAsia"/>
          <w:lang w:eastAsia="zh-CN"/>
        </w:rPr>
        <w:t>（</w:t>
      </w:r>
      <w:r>
        <w:rPr>
          <w:lang w:eastAsia="zh-CN"/>
        </w:rPr>
        <w:t>1</w:t>
      </w:r>
      <w:r>
        <w:rPr>
          <w:rFonts w:hint="eastAsia"/>
          <w:lang w:eastAsia="zh-CN"/>
        </w:rPr>
        <w:t>）</w:t>
      </w:r>
      <w:r w:rsidR="009B66FC">
        <w:rPr>
          <w:lang w:eastAsia="zh-CN"/>
        </w:rPr>
        <w:t>接收分区域的季节类型判断模块传来的，</w:t>
      </w:r>
      <w:r w:rsidR="009B66FC">
        <w:rPr>
          <w:rFonts w:hint="eastAsia"/>
          <w:lang w:eastAsia="zh-CN"/>
        </w:rPr>
        <w:t>待测图片</w:t>
      </w:r>
      <w:r w:rsidR="00DA0DBC">
        <w:rPr>
          <w:lang w:eastAsia="zh-CN"/>
        </w:rPr>
        <w:t>四个面部关键区域</w:t>
      </w:r>
      <w:r w:rsidR="00DA0DBC">
        <w:rPr>
          <w:rFonts w:hint="eastAsia"/>
          <w:lang w:eastAsia="zh-CN"/>
        </w:rPr>
        <w:t>分别</w:t>
      </w:r>
      <w:r w:rsidR="00E173EF">
        <w:rPr>
          <w:rFonts w:hint="eastAsia"/>
          <w:lang w:eastAsia="zh-CN"/>
        </w:rPr>
        <w:t>与</w:t>
      </w:r>
      <w:r w:rsidR="00E173EF">
        <w:rPr>
          <w:lang w:eastAsia="zh-CN"/>
        </w:rPr>
        <w:t>四种季节</w:t>
      </w:r>
      <w:r w:rsidR="00E173EF">
        <w:rPr>
          <w:rFonts w:hint="eastAsia"/>
          <w:lang w:eastAsia="zh-CN"/>
        </w:rPr>
        <w:t>类型</w:t>
      </w:r>
      <w:r w:rsidR="00E173EF">
        <w:rPr>
          <w:lang w:eastAsia="zh-CN"/>
        </w:rPr>
        <w:t>样例的相似度数据。</w:t>
      </w:r>
    </w:p>
    <w:p w:rsidR="00E173EF" w:rsidRDefault="00262188" w:rsidP="00E173EF">
      <w:pPr>
        <w:ind w:firstLine="720"/>
        <w:rPr>
          <w:lang w:eastAsia="zh-CN"/>
        </w:rPr>
      </w:pPr>
      <w:r>
        <w:rPr>
          <w:rFonts w:hint="eastAsia"/>
          <w:lang w:eastAsia="zh-CN"/>
        </w:rPr>
        <w:t>（</w:t>
      </w:r>
      <w:r>
        <w:rPr>
          <w:lang w:eastAsia="zh-CN"/>
        </w:rPr>
        <w:t>2</w:t>
      </w:r>
      <w:r>
        <w:rPr>
          <w:rFonts w:hint="eastAsia"/>
          <w:lang w:eastAsia="zh-CN"/>
        </w:rPr>
        <w:t>）</w:t>
      </w:r>
      <w:r w:rsidR="00E173EF">
        <w:rPr>
          <w:lang w:eastAsia="zh-CN"/>
        </w:rPr>
        <w:t>根据</w:t>
      </w:r>
      <w:r w:rsidR="00E173EF">
        <w:rPr>
          <w:lang w:eastAsia="zh-CN"/>
        </w:rPr>
        <w:t>4.5</w:t>
      </w:r>
      <w:r w:rsidR="00E173EF">
        <w:rPr>
          <w:rFonts w:hint="eastAsia"/>
          <w:lang w:eastAsia="zh-CN"/>
        </w:rPr>
        <w:t>中</w:t>
      </w:r>
      <w:r w:rsidR="00E173EF">
        <w:rPr>
          <w:lang w:eastAsia="zh-CN"/>
        </w:rPr>
        <w:t>确定的加权平均算法，</w:t>
      </w:r>
      <w:r w:rsidR="00E173EF">
        <w:rPr>
          <w:rFonts w:hint="eastAsia"/>
          <w:lang w:eastAsia="zh-CN"/>
        </w:rPr>
        <w:t>和</w:t>
      </w:r>
      <w:r w:rsidR="00E173EF">
        <w:rPr>
          <w:lang w:eastAsia="zh-CN"/>
        </w:rPr>
        <w:t>每个指示器</w:t>
      </w:r>
      <w:r w:rsidR="00E173EF">
        <w:rPr>
          <w:rFonts w:hint="eastAsia"/>
          <w:lang w:eastAsia="zh-CN"/>
        </w:rPr>
        <w:t>的</w:t>
      </w:r>
      <w:r w:rsidR="00E173EF">
        <w:rPr>
          <w:lang w:eastAsia="zh-CN"/>
        </w:rPr>
        <w:t>权重系数</w:t>
      </w:r>
      <w:r w:rsidR="00E173EF">
        <w:rPr>
          <w:lang w:eastAsia="zh-CN"/>
        </w:rPr>
        <w:t>coe</w:t>
      </w:r>
      <w:r w:rsidR="00E173EF">
        <w:rPr>
          <w:lang w:eastAsia="zh-CN"/>
        </w:rPr>
        <w:t>，</w:t>
      </w:r>
      <w:r w:rsidR="00E173EF">
        <w:rPr>
          <w:rFonts w:hint="eastAsia"/>
          <w:lang w:eastAsia="zh-CN"/>
        </w:rPr>
        <w:t>人物</w:t>
      </w:r>
      <w:r w:rsidR="00E173EF">
        <w:rPr>
          <w:lang w:eastAsia="zh-CN"/>
        </w:rPr>
        <w:t>整体与某个季节的相似程度由四个指示器与该季节的相似程</w:t>
      </w:r>
      <w:r w:rsidR="00E173EF">
        <w:rPr>
          <w:rFonts w:hint="eastAsia"/>
          <w:lang w:eastAsia="zh-CN"/>
        </w:rPr>
        <w:t>度</w:t>
      </w:r>
      <w:r w:rsidR="00E173EF">
        <w:rPr>
          <w:lang w:eastAsia="zh-CN"/>
        </w:rPr>
        <w:t>求加权平均数而得出。</w:t>
      </w:r>
    </w:p>
    <w:commentRangeEnd w:id="96"/>
    <w:p w:rsidR="00262188" w:rsidRDefault="00A64E7B" w:rsidP="00262188">
      <w:pPr>
        <w:ind w:firstLine="720"/>
        <w:rPr>
          <w:lang w:eastAsia="zh-CN"/>
        </w:rPr>
      </w:pPr>
      <w:r>
        <w:rPr>
          <w:rStyle w:val="ad"/>
          <w:rFonts w:ascii="宋体" w:hAnsi="宋体" w:cstheme="minorBidi"/>
        </w:rPr>
        <w:commentReference w:id="96"/>
      </w:r>
      <w:r w:rsidR="00262188">
        <w:rPr>
          <w:rFonts w:hint="eastAsia"/>
          <w:lang w:eastAsia="zh-CN"/>
        </w:rPr>
        <w:t>本模块</w:t>
      </w:r>
      <w:r w:rsidR="00262188">
        <w:rPr>
          <w:lang w:eastAsia="zh-CN"/>
        </w:rPr>
        <w:t>的关键</w:t>
      </w:r>
      <w:r w:rsidR="00262188">
        <w:rPr>
          <w:rFonts w:hint="eastAsia"/>
          <w:lang w:eastAsia="zh-CN"/>
        </w:rPr>
        <w:t>函数及</w:t>
      </w:r>
      <w:r w:rsidR="00262188">
        <w:rPr>
          <w:lang w:eastAsia="zh-CN"/>
        </w:rPr>
        <w:t>关键代码如下：</w:t>
      </w:r>
    </w:p>
    <w:p w:rsidR="00262188" w:rsidRDefault="00E173EF" w:rsidP="00262188">
      <w:pPr>
        <w:rPr>
          <w:lang w:eastAsia="zh-CN"/>
        </w:rPr>
      </w:pPr>
      <w:r>
        <w:rPr>
          <w:lang w:eastAsia="zh-CN"/>
        </w:rPr>
        <w:tab/>
      </w:r>
      <w:commentRangeStart w:id="97"/>
      <w:r>
        <w:rPr>
          <w:lang w:eastAsia="zh-CN"/>
        </w:rPr>
        <w:t>（</w:t>
      </w:r>
      <w:r>
        <w:rPr>
          <w:lang w:eastAsia="zh-CN"/>
        </w:rPr>
        <w:t>1</w:t>
      </w:r>
      <w:r>
        <w:rPr>
          <w:lang w:eastAsia="zh-CN"/>
        </w:rPr>
        <w:t>）</w:t>
      </w:r>
      <w:r w:rsidRPr="00E173EF">
        <w:rPr>
          <w:lang w:eastAsia="zh-CN"/>
        </w:rPr>
        <w:t>def main(filepath):</w:t>
      </w:r>
      <w:commentRangeEnd w:id="97"/>
      <w:r w:rsidR="00A64E7B">
        <w:rPr>
          <w:rStyle w:val="ad"/>
          <w:rFonts w:ascii="宋体" w:hAnsi="宋体" w:cstheme="minorBidi"/>
        </w:rPr>
        <w:commentReference w:id="97"/>
      </w:r>
    </w:p>
    <w:p w:rsidR="00E173EF" w:rsidRDefault="00E173EF" w:rsidP="00262188">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待测人物与四种季节类型分别的相似度。</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main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lip_similar=lip.lip(filepath)</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skin_similar=skin.skin(filepath)</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brow_similar=brow.brow(filepath)</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eye_similar=eye.eye(filepath)</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lipcoe=</w:t>
      </w:r>
      <w:r>
        <w:rPr>
          <w:rFonts w:ascii="Menlo" w:eastAsia="Times New Roman" w:hAnsi="Menlo" w:cs="Menlo"/>
          <w:color w:val="B5CEA8"/>
          <w:sz w:val="18"/>
          <w:szCs w:val="18"/>
        </w:rPr>
        <w:t>0.40</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skincoe=</w:t>
      </w:r>
      <w:r>
        <w:rPr>
          <w:rFonts w:ascii="Menlo" w:eastAsia="Times New Roman" w:hAnsi="Menlo" w:cs="Menlo"/>
          <w:color w:val="B5CEA8"/>
          <w:sz w:val="18"/>
          <w:szCs w:val="18"/>
        </w:rPr>
        <w:t>0.40</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browcoe=</w:t>
      </w:r>
      <w:r>
        <w:rPr>
          <w:rFonts w:ascii="Menlo" w:eastAsia="Times New Roman" w:hAnsi="Menlo" w:cs="Menlo"/>
          <w:color w:val="B5CEA8"/>
          <w:sz w:val="18"/>
          <w:szCs w:val="18"/>
        </w:rPr>
        <w:t>0.15</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eyecoe=</w:t>
      </w:r>
      <w:r>
        <w:rPr>
          <w:rFonts w:ascii="Menlo" w:eastAsia="Times New Roman" w:hAnsi="Menlo" w:cs="Menlo"/>
          <w:color w:val="B5CEA8"/>
          <w:sz w:val="18"/>
          <w:szCs w:val="18"/>
        </w:rPr>
        <w:t>0.05</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#spring</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0</w:t>
      </w:r>
      <w:r>
        <w:rPr>
          <w:rFonts w:ascii="Menlo" w:eastAsia="Times New Roman" w:hAnsi="Menlo" w:cs="Menlo"/>
          <w:color w:val="D4D4D4"/>
          <w:sz w:val="18"/>
          <w:szCs w:val="18"/>
        </w:rPr>
        <w:t>]=lipcoe*lip_similar[</w:t>
      </w:r>
      <w:r>
        <w:rPr>
          <w:rFonts w:ascii="Menlo" w:eastAsia="Times New Roman" w:hAnsi="Menlo" w:cs="Menlo"/>
          <w:color w:val="B5CEA8"/>
          <w:sz w:val="18"/>
          <w:szCs w:val="18"/>
        </w:rPr>
        <w:t>0</w:t>
      </w:r>
      <w:r>
        <w:rPr>
          <w:rFonts w:ascii="Menlo" w:eastAsia="Times New Roman" w:hAnsi="Menlo" w:cs="Menlo"/>
          <w:color w:val="D4D4D4"/>
          <w:sz w:val="18"/>
          <w:szCs w:val="18"/>
        </w:rPr>
        <w:t>]+skincoe*skin_similar[</w:t>
      </w:r>
      <w:r>
        <w:rPr>
          <w:rFonts w:ascii="Menlo" w:eastAsia="Times New Roman" w:hAnsi="Menlo" w:cs="Menlo"/>
          <w:color w:val="B5CEA8"/>
          <w:sz w:val="18"/>
          <w:szCs w:val="18"/>
        </w:rPr>
        <w:t>0</w:t>
      </w:r>
      <w:r>
        <w:rPr>
          <w:rFonts w:ascii="Menlo" w:eastAsia="Times New Roman" w:hAnsi="Menlo" w:cs="Menlo"/>
          <w:color w:val="D4D4D4"/>
          <w:sz w:val="18"/>
          <w:szCs w:val="18"/>
        </w:rPr>
        <w:t>]+browcoe*brow_similar[</w:t>
      </w:r>
      <w:r>
        <w:rPr>
          <w:rFonts w:ascii="Menlo" w:eastAsia="Times New Roman" w:hAnsi="Menlo" w:cs="Menlo"/>
          <w:color w:val="B5CEA8"/>
          <w:sz w:val="18"/>
          <w:szCs w:val="18"/>
        </w:rPr>
        <w:t>0</w:t>
      </w:r>
      <w:r>
        <w:rPr>
          <w:rFonts w:ascii="Menlo" w:eastAsia="Times New Roman" w:hAnsi="Menlo" w:cs="Menlo"/>
          <w:color w:val="D4D4D4"/>
          <w:sz w:val="18"/>
          <w:szCs w:val="18"/>
        </w:rPr>
        <w:t>]+eyecoe*eye_similar[</w:t>
      </w:r>
      <w:r>
        <w:rPr>
          <w:rFonts w:ascii="Menlo" w:eastAsia="Times New Roman" w:hAnsi="Menlo" w:cs="Menlo"/>
          <w:color w:val="B5CEA8"/>
          <w:sz w:val="18"/>
          <w:szCs w:val="18"/>
        </w:rPr>
        <w:t>0</w:t>
      </w:r>
      <w:r>
        <w:rPr>
          <w:rFonts w:ascii="Menlo" w:eastAsia="Times New Roman" w:hAnsi="Menlo" w:cs="Menlo"/>
          <w:color w:val="D4D4D4"/>
          <w:sz w:val="18"/>
          <w:szCs w:val="18"/>
        </w:rPr>
        <w:t>]</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#summer</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1</w:t>
      </w:r>
      <w:r>
        <w:rPr>
          <w:rFonts w:ascii="Menlo" w:eastAsia="Times New Roman" w:hAnsi="Menlo" w:cs="Menlo"/>
          <w:color w:val="D4D4D4"/>
          <w:sz w:val="18"/>
          <w:szCs w:val="18"/>
        </w:rPr>
        <w:t>]=lipcoe*lip_similar[</w:t>
      </w:r>
      <w:r>
        <w:rPr>
          <w:rFonts w:ascii="Menlo" w:eastAsia="Times New Roman" w:hAnsi="Menlo" w:cs="Menlo"/>
          <w:color w:val="B5CEA8"/>
          <w:sz w:val="18"/>
          <w:szCs w:val="18"/>
        </w:rPr>
        <w:t>1</w:t>
      </w:r>
      <w:r>
        <w:rPr>
          <w:rFonts w:ascii="Menlo" w:eastAsia="Times New Roman" w:hAnsi="Menlo" w:cs="Menlo"/>
          <w:color w:val="D4D4D4"/>
          <w:sz w:val="18"/>
          <w:szCs w:val="18"/>
        </w:rPr>
        <w:t>]+skincoe*skin_similar[</w:t>
      </w:r>
      <w:r>
        <w:rPr>
          <w:rFonts w:ascii="Menlo" w:eastAsia="Times New Roman" w:hAnsi="Menlo" w:cs="Menlo"/>
          <w:color w:val="B5CEA8"/>
          <w:sz w:val="18"/>
          <w:szCs w:val="18"/>
        </w:rPr>
        <w:t>1</w:t>
      </w:r>
      <w:r>
        <w:rPr>
          <w:rFonts w:ascii="Menlo" w:eastAsia="Times New Roman" w:hAnsi="Menlo" w:cs="Menlo"/>
          <w:color w:val="D4D4D4"/>
          <w:sz w:val="18"/>
          <w:szCs w:val="18"/>
        </w:rPr>
        <w:t>]+browcoe*brow_similar[</w:t>
      </w:r>
      <w:r>
        <w:rPr>
          <w:rFonts w:ascii="Menlo" w:eastAsia="Times New Roman" w:hAnsi="Menlo" w:cs="Menlo"/>
          <w:color w:val="B5CEA8"/>
          <w:sz w:val="18"/>
          <w:szCs w:val="18"/>
        </w:rPr>
        <w:t>1</w:t>
      </w:r>
      <w:r>
        <w:rPr>
          <w:rFonts w:ascii="Menlo" w:eastAsia="Times New Roman" w:hAnsi="Menlo" w:cs="Menlo"/>
          <w:color w:val="D4D4D4"/>
          <w:sz w:val="18"/>
          <w:szCs w:val="18"/>
        </w:rPr>
        <w:t>]+eyecoe*eye_similar[</w:t>
      </w:r>
      <w:r>
        <w:rPr>
          <w:rFonts w:ascii="Menlo" w:eastAsia="Times New Roman" w:hAnsi="Menlo" w:cs="Menlo"/>
          <w:color w:val="B5CEA8"/>
          <w:sz w:val="18"/>
          <w:szCs w:val="18"/>
        </w:rPr>
        <w:t>1</w:t>
      </w:r>
      <w:r>
        <w:rPr>
          <w:rFonts w:ascii="Menlo" w:eastAsia="Times New Roman" w:hAnsi="Menlo" w:cs="Menlo"/>
          <w:color w:val="D4D4D4"/>
          <w:sz w:val="18"/>
          <w:szCs w:val="18"/>
        </w:rPr>
        <w:t>]</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#fall</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2</w:t>
      </w:r>
      <w:r>
        <w:rPr>
          <w:rFonts w:ascii="Menlo" w:eastAsia="Times New Roman" w:hAnsi="Menlo" w:cs="Menlo"/>
          <w:color w:val="D4D4D4"/>
          <w:sz w:val="18"/>
          <w:szCs w:val="18"/>
        </w:rPr>
        <w:t>]=lipcoe*lip_similar[</w:t>
      </w:r>
      <w:r>
        <w:rPr>
          <w:rFonts w:ascii="Menlo" w:eastAsia="Times New Roman" w:hAnsi="Menlo" w:cs="Menlo"/>
          <w:color w:val="B5CEA8"/>
          <w:sz w:val="18"/>
          <w:szCs w:val="18"/>
        </w:rPr>
        <w:t>2</w:t>
      </w:r>
      <w:r>
        <w:rPr>
          <w:rFonts w:ascii="Menlo" w:eastAsia="Times New Roman" w:hAnsi="Menlo" w:cs="Menlo"/>
          <w:color w:val="D4D4D4"/>
          <w:sz w:val="18"/>
          <w:szCs w:val="18"/>
        </w:rPr>
        <w:t>]+skincoe*skin_similar[</w:t>
      </w:r>
      <w:r>
        <w:rPr>
          <w:rFonts w:ascii="Menlo" w:eastAsia="Times New Roman" w:hAnsi="Menlo" w:cs="Menlo"/>
          <w:color w:val="B5CEA8"/>
          <w:sz w:val="18"/>
          <w:szCs w:val="18"/>
        </w:rPr>
        <w:t>2</w:t>
      </w:r>
      <w:r>
        <w:rPr>
          <w:rFonts w:ascii="Menlo" w:eastAsia="Times New Roman" w:hAnsi="Menlo" w:cs="Menlo"/>
          <w:color w:val="D4D4D4"/>
          <w:sz w:val="18"/>
          <w:szCs w:val="18"/>
        </w:rPr>
        <w:t>]+browcoe*brow_similar[</w:t>
      </w:r>
      <w:r>
        <w:rPr>
          <w:rFonts w:ascii="Menlo" w:eastAsia="Times New Roman" w:hAnsi="Menlo" w:cs="Menlo"/>
          <w:color w:val="B5CEA8"/>
          <w:sz w:val="18"/>
          <w:szCs w:val="18"/>
        </w:rPr>
        <w:t>2</w:t>
      </w:r>
      <w:r>
        <w:rPr>
          <w:rFonts w:ascii="Menlo" w:eastAsia="Times New Roman" w:hAnsi="Menlo" w:cs="Menlo"/>
          <w:color w:val="D4D4D4"/>
          <w:sz w:val="18"/>
          <w:szCs w:val="18"/>
        </w:rPr>
        <w:t>]+eyecoe*eye_similar[</w:t>
      </w:r>
      <w:r>
        <w:rPr>
          <w:rFonts w:ascii="Menlo" w:eastAsia="Times New Roman" w:hAnsi="Menlo" w:cs="Menlo"/>
          <w:color w:val="B5CEA8"/>
          <w:sz w:val="18"/>
          <w:szCs w:val="18"/>
        </w:rPr>
        <w:t>2</w:t>
      </w:r>
      <w:r>
        <w:rPr>
          <w:rFonts w:ascii="Menlo" w:eastAsia="Times New Roman" w:hAnsi="Menlo" w:cs="Menlo"/>
          <w:color w:val="D4D4D4"/>
          <w:sz w:val="18"/>
          <w:szCs w:val="18"/>
        </w:rPr>
        <w:t>]</w:t>
      </w:r>
    </w:p>
    <w:p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#winter</w:t>
      </w:r>
    </w:p>
    <w:p w:rsidR="00E173EF" w:rsidRDefault="00E173EF" w:rsidP="00E173EF">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3</w:t>
      </w:r>
      <w:r>
        <w:rPr>
          <w:rFonts w:ascii="Menlo" w:eastAsia="Times New Roman" w:hAnsi="Menlo" w:cs="Menlo"/>
          <w:color w:val="D4D4D4"/>
          <w:sz w:val="18"/>
          <w:szCs w:val="18"/>
        </w:rPr>
        <w:t>]=lipcoe*lip_similar[</w:t>
      </w:r>
      <w:r>
        <w:rPr>
          <w:rFonts w:ascii="Menlo" w:eastAsia="Times New Roman" w:hAnsi="Menlo" w:cs="Menlo"/>
          <w:color w:val="B5CEA8"/>
          <w:sz w:val="18"/>
          <w:szCs w:val="18"/>
        </w:rPr>
        <w:t>3</w:t>
      </w:r>
      <w:r>
        <w:rPr>
          <w:rFonts w:ascii="Menlo" w:eastAsia="Times New Roman" w:hAnsi="Menlo" w:cs="Menlo"/>
          <w:color w:val="D4D4D4"/>
          <w:sz w:val="18"/>
          <w:szCs w:val="18"/>
        </w:rPr>
        <w:t>]+skincoe*skin_similar[</w:t>
      </w:r>
      <w:r>
        <w:rPr>
          <w:rFonts w:ascii="Menlo" w:eastAsia="Times New Roman" w:hAnsi="Menlo" w:cs="Menlo"/>
          <w:color w:val="B5CEA8"/>
          <w:sz w:val="18"/>
          <w:szCs w:val="18"/>
        </w:rPr>
        <w:t>3</w:t>
      </w:r>
      <w:r>
        <w:rPr>
          <w:rFonts w:ascii="Menlo" w:eastAsia="Times New Roman" w:hAnsi="Menlo" w:cs="Menlo"/>
          <w:color w:val="D4D4D4"/>
          <w:sz w:val="18"/>
          <w:szCs w:val="18"/>
        </w:rPr>
        <w:t>]+browcoe*brow_similar[</w:t>
      </w:r>
      <w:r>
        <w:rPr>
          <w:rFonts w:ascii="Menlo" w:eastAsia="Times New Roman" w:hAnsi="Menlo" w:cs="Menlo"/>
          <w:color w:val="B5CEA8"/>
          <w:sz w:val="18"/>
          <w:szCs w:val="18"/>
        </w:rPr>
        <w:t>3</w:t>
      </w:r>
      <w:r>
        <w:rPr>
          <w:rFonts w:ascii="Menlo" w:eastAsia="Times New Roman" w:hAnsi="Menlo" w:cs="Menlo"/>
          <w:color w:val="D4D4D4"/>
          <w:sz w:val="18"/>
          <w:szCs w:val="18"/>
        </w:rPr>
        <w:t>]+eyecoe*eye_similar[</w:t>
      </w:r>
      <w:r>
        <w:rPr>
          <w:rFonts w:ascii="Menlo" w:eastAsia="Times New Roman" w:hAnsi="Menlo" w:cs="Menlo"/>
          <w:color w:val="B5CEA8"/>
          <w:sz w:val="18"/>
          <w:szCs w:val="18"/>
        </w:rPr>
        <w:t>3</w:t>
      </w:r>
      <w:r>
        <w:rPr>
          <w:rFonts w:ascii="Menlo" w:eastAsia="Times New Roman" w:hAnsi="Menlo" w:cs="Menlo"/>
          <w:color w:val="D4D4D4"/>
          <w:sz w:val="18"/>
          <w:szCs w:val="18"/>
        </w:rPr>
        <w:t>]</w:t>
      </w:r>
    </w:p>
    <w:p w:rsidR="00E173EF" w:rsidRDefault="00E173EF" w:rsidP="00E173EF">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roofErr w:type="gramStart"/>
      <w:r>
        <w:rPr>
          <w:rFonts w:ascii="Menlo" w:eastAsia="Times New Roman" w:hAnsi="Menlo" w:cs="Menlo" w:hint="eastAsia"/>
          <w:color w:val="DCDCAA"/>
          <w:sz w:val="18"/>
          <w:szCs w:val="18"/>
          <w:lang w:eastAsia="zh-CN"/>
        </w:rPr>
        <w:t>return</w:t>
      </w:r>
      <w:proofErr w:type="gramEnd"/>
      <w:r>
        <w:rPr>
          <w:rFonts w:ascii="Menlo" w:eastAsia="Times New Roman" w:hAnsi="Menlo" w:cs="Menlo"/>
          <w:color w:val="D4D4D4"/>
          <w:sz w:val="18"/>
          <w:szCs w:val="18"/>
          <w:lang w:eastAsia="zh-CN"/>
        </w:rPr>
        <w:t xml:space="preserve"> total_list</w:t>
      </w:r>
    </w:p>
    <w:p w:rsidR="00E173EF" w:rsidRPr="00262188" w:rsidRDefault="00E173EF" w:rsidP="00262188">
      <w:pPr>
        <w:rPr>
          <w:lang w:eastAsia="zh-CN"/>
        </w:rPr>
      </w:pPr>
    </w:p>
    <w:p w:rsidR="00262188" w:rsidRDefault="00262188" w:rsidP="003E19BB">
      <w:pPr>
        <w:pStyle w:val="2"/>
        <w:rPr>
          <w:lang w:eastAsia="zh-CN"/>
        </w:rPr>
      </w:pPr>
    </w:p>
    <w:p w:rsidR="00856EE3" w:rsidRDefault="00040593" w:rsidP="003E19BB">
      <w:pPr>
        <w:pStyle w:val="2"/>
        <w:rPr>
          <w:lang w:eastAsia="zh-CN"/>
        </w:rPr>
      </w:pPr>
      <w:r>
        <w:rPr>
          <w:rFonts w:hint="eastAsia"/>
          <w:lang w:eastAsia="zh-CN"/>
        </w:rPr>
        <w:t>5.6</w:t>
      </w:r>
      <w:r w:rsidR="00856EE3">
        <w:rPr>
          <w:lang w:eastAsia="zh-CN"/>
        </w:rPr>
        <w:t>用</w:t>
      </w:r>
      <w:r w:rsidR="00856EE3">
        <w:rPr>
          <w:rFonts w:ascii="SimSun" w:eastAsia="SimSun" w:hAnsi="SimSun" w:cs="SimSun"/>
          <w:lang w:eastAsia="zh-CN"/>
        </w:rPr>
        <w:t>户</w:t>
      </w:r>
      <w:r w:rsidR="00856EE3">
        <w:rPr>
          <w:lang w:eastAsia="zh-CN"/>
        </w:rPr>
        <w:t>交互模</w:t>
      </w:r>
      <w:r w:rsidR="00856EE3">
        <w:rPr>
          <w:rFonts w:ascii="SimSun" w:eastAsia="SimSun" w:hAnsi="SimSun" w:cs="SimSun"/>
          <w:lang w:eastAsia="zh-CN"/>
        </w:rPr>
        <w:t>块</w:t>
      </w:r>
    </w:p>
    <w:p w:rsidR="009D57E4" w:rsidRDefault="009D57E4" w:rsidP="009D57E4">
      <w:pPr>
        <w:ind w:firstLine="720"/>
        <w:rPr>
          <w:lang w:eastAsia="zh-CN"/>
        </w:rPr>
      </w:pPr>
      <w:r>
        <w:rPr>
          <w:lang w:eastAsia="zh-CN"/>
        </w:rPr>
        <w:t>本模块是与用户交互的图形界面模块。用户点选按钮</w:t>
      </w:r>
      <w:r>
        <w:rPr>
          <w:rFonts w:hint="eastAsia"/>
          <w:lang w:eastAsia="zh-CN"/>
        </w:rPr>
        <w:t>从</w:t>
      </w:r>
      <w:r>
        <w:rPr>
          <w:lang w:eastAsia="zh-CN"/>
        </w:rPr>
        <w:t>本地选择图片上传，</w:t>
      </w:r>
      <w:r>
        <w:rPr>
          <w:rFonts w:hint="eastAsia"/>
          <w:lang w:eastAsia="zh-CN"/>
        </w:rPr>
        <w:t>进行</w:t>
      </w:r>
      <w:r>
        <w:rPr>
          <w:lang w:eastAsia="zh-CN"/>
        </w:rPr>
        <w:t>“</w:t>
      </w:r>
      <w:r>
        <w:rPr>
          <w:lang w:eastAsia="zh-CN"/>
        </w:rPr>
        <w:t>四季型人</w:t>
      </w:r>
      <w:r>
        <w:rPr>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p>
    <w:p w:rsidR="009D57E4" w:rsidRDefault="009D57E4" w:rsidP="009D57E4">
      <w:pPr>
        <w:ind w:firstLine="720"/>
        <w:rPr>
          <w:lang w:eastAsia="zh-CN"/>
        </w:rPr>
      </w:pPr>
      <w:r>
        <w:rPr>
          <w:rFonts w:hint="eastAsia"/>
          <w:lang w:eastAsia="zh-CN"/>
        </w:rPr>
        <w:t>用户</w:t>
      </w:r>
      <w:r>
        <w:rPr>
          <w:lang w:eastAsia="zh-CN"/>
        </w:rPr>
        <w:t>交互模块</w:t>
      </w:r>
      <w:r>
        <w:rPr>
          <w:rFonts w:hint="eastAsia"/>
          <w:lang w:eastAsia="zh-CN"/>
        </w:rPr>
        <w:t>具体</w:t>
      </w:r>
      <w:r>
        <w:rPr>
          <w:lang w:eastAsia="zh-CN"/>
        </w:rPr>
        <w:t>的步骤说明如下：</w:t>
      </w:r>
    </w:p>
    <w:p w:rsidR="009D57E4" w:rsidRDefault="009D57E4" w:rsidP="009D57E4">
      <w:pPr>
        <w:ind w:firstLine="720"/>
        <w:rPr>
          <w:lang w:eastAsia="zh-CN"/>
        </w:rPr>
      </w:pPr>
      <w:r>
        <w:rPr>
          <w:rFonts w:hint="eastAsia"/>
          <w:lang w:eastAsia="zh-CN"/>
        </w:rPr>
        <w:t>（</w:t>
      </w:r>
      <w:r>
        <w:rPr>
          <w:lang w:eastAsia="zh-CN"/>
        </w:rPr>
        <w:t>1</w:t>
      </w:r>
      <w:r>
        <w:rPr>
          <w:rFonts w:hint="eastAsia"/>
          <w:lang w:eastAsia="zh-CN"/>
        </w:rPr>
        <w:t>）</w:t>
      </w:r>
      <w:r>
        <w:rPr>
          <w:lang w:eastAsia="zh-CN"/>
        </w:rPr>
        <w:t>如图</w:t>
      </w:r>
      <w:r>
        <w:rPr>
          <w:lang w:eastAsia="zh-CN"/>
        </w:rPr>
        <w:t>5.2</w:t>
      </w:r>
      <w:r>
        <w:rPr>
          <w:rFonts w:hint="eastAsia"/>
          <w:lang w:eastAsia="zh-CN"/>
        </w:rPr>
        <w:t>所示</w:t>
      </w:r>
      <w:r>
        <w:rPr>
          <w:lang w:eastAsia="zh-CN"/>
        </w:rPr>
        <w:t>，</w:t>
      </w:r>
      <w:r>
        <w:rPr>
          <w:rFonts w:hint="eastAsia"/>
          <w:lang w:eastAsia="zh-CN"/>
        </w:rPr>
        <w:t>用户</w:t>
      </w:r>
      <w:r>
        <w:rPr>
          <w:lang w:eastAsia="zh-CN"/>
        </w:rPr>
        <w:t>在</w:t>
      </w:r>
      <w:r>
        <w:rPr>
          <w:rFonts w:hint="eastAsia"/>
          <w:lang w:eastAsia="zh-CN"/>
        </w:rPr>
        <w:t>主界面</w:t>
      </w:r>
      <w:r>
        <w:rPr>
          <w:lang w:eastAsia="zh-CN"/>
        </w:rPr>
        <w:t>点击</w:t>
      </w:r>
      <w:r>
        <w:rPr>
          <w:lang w:eastAsia="zh-CN"/>
        </w:rPr>
        <w:t>“</w:t>
      </w:r>
      <w:r>
        <w:rPr>
          <w:lang w:eastAsia="zh-CN"/>
        </w:rPr>
        <w:t>选择照片</w:t>
      </w:r>
      <w:r>
        <w:rPr>
          <w:lang w:eastAsia="zh-CN"/>
        </w:rPr>
        <w:t>”</w:t>
      </w:r>
      <w:r>
        <w:rPr>
          <w:lang w:eastAsia="zh-CN"/>
        </w:rPr>
        <w:t>按钮，</w:t>
      </w:r>
      <w:r w:rsidR="00D27943">
        <w:rPr>
          <w:rFonts w:hint="eastAsia"/>
          <w:lang w:eastAsia="zh-CN"/>
        </w:rPr>
        <w:t>在</w:t>
      </w:r>
      <w:r w:rsidR="00D27943">
        <w:rPr>
          <w:lang w:eastAsia="zh-CN"/>
        </w:rPr>
        <w:t>弹出的窗口中</w:t>
      </w:r>
      <w:r>
        <w:rPr>
          <w:rFonts w:hint="eastAsia"/>
          <w:lang w:eastAsia="zh-CN"/>
        </w:rPr>
        <w:t>从本地</w:t>
      </w:r>
      <w:r>
        <w:rPr>
          <w:lang w:eastAsia="zh-CN"/>
        </w:rPr>
        <w:t>选择一张照片，选择后照片将展示在按钮上</w:t>
      </w:r>
      <w:r>
        <w:rPr>
          <w:rFonts w:hint="eastAsia"/>
          <w:lang w:eastAsia="zh-CN"/>
        </w:rPr>
        <w:t>方</w:t>
      </w:r>
      <w:r>
        <w:rPr>
          <w:lang w:eastAsia="zh-CN"/>
        </w:rPr>
        <w:t>的预览窗口。</w:t>
      </w:r>
    </w:p>
    <w:p w:rsidR="009D57E4" w:rsidRDefault="009D57E4" w:rsidP="009D57E4">
      <w:pPr>
        <w:ind w:firstLine="720"/>
        <w:jc w:val="center"/>
        <w:rPr>
          <w:lang w:eastAsia="zh-CN"/>
        </w:rPr>
      </w:pPr>
    </w:p>
    <w:p w:rsidR="009D57E4" w:rsidRDefault="007067DD" w:rsidP="002E1E74">
      <w:pPr>
        <w:jc w:val="center"/>
        <w:rPr>
          <w:lang w:eastAsia="zh-CN"/>
        </w:rPr>
      </w:pPr>
      <w:r>
        <w:rPr>
          <w:noProof/>
          <w:lang w:eastAsia="zh-CN"/>
        </w:rPr>
        <w:drawing>
          <wp:inline distT="0" distB="0" distL="0" distR="0">
            <wp:extent cx="6005407" cy="1835300"/>
            <wp:effectExtent l="0" t="0" r="0" b="0"/>
            <wp:docPr id="26" name="Picture 26" descr="../Desktop/Screen%20Shot%202018-04-09%20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5.10%20PM_meitu_1.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75859" cy="1856831"/>
                    </a:xfrm>
                    <a:prstGeom prst="rect">
                      <a:avLst/>
                    </a:prstGeom>
                    <a:noFill/>
                    <a:ln>
                      <a:noFill/>
                    </a:ln>
                  </pic:spPr>
                </pic:pic>
              </a:graphicData>
            </a:graphic>
          </wp:inline>
        </w:drawing>
      </w:r>
    </w:p>
    <w:p w:rsidR="009D57E4" w:rsidRDefault="009D57E4" w:rsidP="002E1E74">
      <w:pPr>
        <w:jc w:val="center"/>
        <w:rPr>
          <w:lang w:eastAsia="zh-CN"/>
        </w:rPr>
      </w:pPr>
      <w:r>
        <w:rPr>
          <w:rFonts w:hint="eastAsia"/>
          <w:lang w:eastAsia="zh-CN"/>
        </w:rPr>
        <w:t>图</w:t>
      </w:r>
      <w:r>
        <w:rPr>
          <w:lang w:eastAsia="zh-CN"/>
        </w:rPr>
        <w:t xml:space="preserve"> 5.2 </w:t>
      </w:r>
      <w:r>
        <w:rPr>
          <w:rFonts w:hint="eastAsia"/>
          <w:lang w:eastAsia="zh-CN"/>
        </w:rPr>
        <w:t>主界面</w:t>
      </w:r>
      <w:r w:rsidR="005D2B2D">
        <w:rPr>
          <w:lang w:eastAsia="zh-CN"/>
        </w:rPr>
        <w:t>操作</w:t>
      </w:r>
      <w:r>
        <w:rPr>
          <w:lang w:eastAsia="zh-CN"/>
        </w:rPr>
        <w:t>效果图</w:t>
      </w:r>
    </w:p>
    <w:p w:rsidR="00FB7298" w:rsidRDefault="00FB7298" w:rsidP="009D57E4">
      <w:pPr>
        <w:ind w:firstLine="720"/>
        <w:rPr>
          <w:lang w:eastAsia="zh-CN"/>
        </w:rPr>
      </w:pPr>
    </w:p>
    <w:p w:rsidR="00FB7298" w:rsidRDefault="00FB7298" w:rsidP="009D57E4">
      <w:pPr>
        <w:ind w:firstLine="720"/>
        <w:rPr>
          <w:lang w:eastAsia="zh-CN"/>
        </w:rPr>
      </w:pPr>
    </w:p>
    <w:p w:rsidR="009D57E4" w:rsidRDefault="009D57E4" w:rsidP="009D57E4">
      <w:pPr>
        <w:ind w:firstLine="720"/>
        <w:rPr>
          <w:lang w:eastAsia="zh-CN"/>
        </w:rPr>
      </w:pPr>
      <w:r>
        <w:rPr>
          <w:rFonts w:hint="eastAsia"/>
          <w:lang w:eastAsia="zh-CN"/>
        </w:rPr>
        <w:t>（</w:t>
      </w:r>
      <w:r>
        <w:rPr>
          <w:lang w:eastAsia="zh-CN"/>
        </w:rPr>
        <w:t>2</w:t>
      </w:r>
      <w:r>
        <w:rPr>
          <w:rFonts w:hint="eastAsia"/>
          <w:lang w:eastAsia="zh-CN"/>
        </w:rPr>
        <w:t>）</w:t>
      </w:r>
      <w:r w:rsidR="004C3B00">
        <w:rPr>
          <w:lang w:eastAsia="zh-CN"/>
        </w:rPr>
        <w:t>如图</w:t>
      </w:r>
      <w:r w:rsidR="004C3B00">
        <w:rPr>
          <w:lang w:eastAsia="zh-CN"/>
        </w:rPr>
        <w:t>5.3</w:t>
      </w:r>
      <w:r w:rsidR="004C3B00">
        <w:rPr>
          <w:rFonts w:hint="eastAsia"/>
          <w:lang w:eastAsia="zh-CN"/>
        </w:rPr>
        <w:t>所示</w:t>
      </w:r>
      <w:r w:rsidR="004C3B00">
        <w:rPr>
          <w:lang w:eastAsia="zh-CN"/>
        </w:rPr>
        <w:t>，</w:t>
      </w:r>
      <w:r w:rsidR="004C3B00">
        <w:rPr>
          <w:rFonts w:hint="eastAsia"/>
          <w:lang w:eastAsia="zh-CN"/>
        </w:rPr>
        <w:t>用户上传</w:t>
      </w:r>
      <w:r w:rsidR="004C3B00">
        <w:rPr>
          <w:lang w:eastAsia="zh-CN"/>
        </w:rPr>
        <w:t>照片后，</w:t>
      </w:r>
      <w:r w:rsidR="004C3B00">
        <w:rPr>
          <w:rFonts w:hint="eastAsia"/>
          <w:lang w:eastAsia="zh-CN"/>
        </w:rPr>
        <w:t>在</w:t>
      </w:r>
      <w:r w:rsidR="004C3B00">
        <w:rPr>
          <w:lang w:eastAsia="zh-CN"/>
        </w:rPr>
        <w:t>主界面点击</w:t>
      </w:r>
      <w:r w:rsidR="004C3B00">
        <w:rPr>
          <w:lang w:eastAsia="zh-CN"/>
        </w:rPr>
        <w:t>“</w:t>
      </w:r>
      <w:r w:rsidR="004C3B00">
        <w:rPr>
          <w:lang w:eastAsia="zh-CN"/>
        </w:rPr>
        <w:t>测试</w:t>
      </w:r>
      <w:r w:rsidR="004C3B00">
        <w:rPr>
          <w:lang w:eastAsia="zh-CN"/>
        </w:rPr>
        <w:t>”</w:t>
      </w:r>
      <w:r w:rsidR="004C3B00">
        <w:rPr>
          <w:lang w:eastAsia="zh-CN"/>
        </w:rPr>
        <w:t>按钮，</w:t>
      </w:r>
      <w:r w:rsidR="004C3B00">
        <w:rPr>
          <w:rFonts w:hint="eastAsia"/>
          <w:lang w:eastAsia="zh-CN"/>
        </w:rPr>
        <w:t>弹出</w:t>
      </w:r>
      <w:r w:rsidR="004C3B00">
        <w:rPr>
          <w:lang w:eastAsia="zh-CN"/>
        </w:rPr>
        <w:t>新窗口，</w:t>
      </w:r>
      <w:r w:rsidR="004C3B00">
        <w:rPr>
          <w:rFonts w:hint="eastAsia"/>
          <w:lang w:eastAsia="zh-CN"/>
        </w:rPr>
        <w:t>展示</w:t>
      </w:r>
      <w:r w:rsidR="004C3B00">
        <w:rPr>
          <w:lang w:eastAsia="zh-CN"/>
        </w:rPr>
        <w:t>了</w:t>
      </w:r>
      <w:r w:rsidR="0093103C">
        <w:rPr>
          <w:rFonts w:hint="eastAsia"/>
          <w:lang w:eastAsia="zh-CN"/>
        </w:rPr>
        <w:t>用户所</w:t>
      </w:r>
      <w:r w:rsidR="0093103C">
        <w:rPr>
          <w:lang w:eastAsia="zh-CN"/>
        </w:rPr>
        <w:t>上传的照片</w:t>
      </w:r>
      <w:r w:rsidR="0093103C">
        <w:rPr>
          <w:rFonts w:hint="eastAsia"/>
          <w:lang w:eastAsia="zh-CN"/>
        </w:rPr>
        <w:t>季节类型</w:t>
      </w:r>
      <w:r w:rsidR="0093103C">
        <w:rPr>
          <w:lang w:eastAsia="zh-CN"/>
        </w:rPr>
        <w:t>的定性和定量判断结果。</w:t>
      </w:r>
    </w:p>
    <w:p w:rsidR="002E1E74" w:rsidRDefault="002E1E74" w:rsidP="002E1E74">
      <w:pPr>
        <w:jc w:val="center"/>
        <w:rPr>
          <w:lang w:eastAsia="zh-CN"/>
        </w:rPr>
      </w:pPr>
    </w:p>
    <w:p w:rsidR="002E1E74" w:rsidRDefault="005471FD" w:rsidP="002E1E74">
      <w:pPr>
        <w:jc w:val="center"/>
        <w:rPr>
          <w:lang w:eastAsia="zh-CN"/>
        </w:rPr>
      </w:pPr>
      <w:r>
        <w:rPr>
          <w:noProof/>
          <w:lang w:eastAsia="zh-CN"/>
        </w:rPr>
        <w:lastRenderedPageBreak/>
        <w:drawing>
          <wp:inline distT="0" distB="0" distL="0" distR="0">
            <wp:extent cx="5718175" cy="2094865"/>
            <wp:effectExtent l="0" t="0" r="0" b="0"/>
            <wp:docPr id="27" name="Picture 27" descr="../Desktop/Screen%20Shot%202018-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at%209.45.10%20PM_meitu_1.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18175" cy="2094865"/>
                    </a:xfrm>
                    <a:prstGeom prst="rect">
                      <a:avLst/>
                    </a:prstGeom>
                    <a:noFill/>
                    <a:ln>
                      <a:noFill/>
                    </a:ln>
                  </pic:spPr>
                </pic:pic>
              </a:graphicData>
            </a:graphic>
          </wp:inline>
        </w:drawing>
      </w:r>
    </w:p>
    <w:p w:rsidR="002E1E74" w:rsidRDefault="002E1E74" w:rsidP="002E1E74">
      <w:pPr>
        <w:jc w:val="center"/>
        <w:rPr>
          <w:lang w:eastAsia="zh-CN"/>
        </w:rPr>
      </w:pPr>
    </w:p>
    <w:p w:rsidR="002C3FC0" w:rsidRDefault="002E1E74" w:rsidP="002C3FC0">
      <w:pPr>
        <w:jc w:val="center"/>
        <w:rPr>
          <w:lang w:eastAsia="zh-CN"/>
        </w:rPr>
      </w:pPr>
      <w:r>
        <w:rPr>
          <w:lang w:eastAsia="zh-CN"/>
        </w:rPr>
        <w:t>图</w:t>
      </w:r>
      <w:r>
        <w:rPr>
          <w:lang w:eastAsia="zh-CN"/>
        </w:rPr>
        <w:t>5.3</w:t>
      </w:r>
      <w:commentRangeStart w:id="98"/>
      <w:r>
        <w:rPr>
          <w:lang w:eastAsia="zh-CN"/>
        </w:rPr>
        <w:t xml:space="preserve"> </w:t>
      </w:r>
      <w:r>
        <w:rPr>
          <w:rFonts w:hint="eastAsia"/>
          <w:lang w:eastAsia="zh-CN"/>
        </w:rPr>
        <w:t>测试结果</w:t>
      </w:r>
      <w:r>
        <w:rPr>
          <w:lang w:eastAsia="zh-CN"/>
        </w:rPr>
        <w:t>界面效果图</w:t>
      </w:r>
      <w:commentRangeEnd w:id="98"/>
      <w:r w:rsidR="00A64E7B">
        <w:rPr>
          <w:rStyle w:val="ad"/>
          <w:rFonts w:ascii="宋体" w:hAnsi="宋体" w:cstheme="minorBidi"/>
        </w:rPr>
        <w:commentReference w:id="98"/>
      </w:r>
    </w:p>
    <w:p w:rsidR="009D57E4" w:rsidRDefault="009D57E4" w:rsidP="002C3FC0">
      <w:pPr>
        <w:ind w:firstLine="720"/>
        <w:rPr>
          <w:lang w:eastAsia="zh-CN"/>
        </w:rPr>
      </w:pPr>
      <w:commentRangeStart w:id="99"/>
      <w:r>
        <w:rPr>
          <w:rFonts w:hint="eastAsia"/>
          <w:lang w:eastAsia="zh-CN"/>
        </w:rPr>
        <w:t>本模块</w:t>
      </w:r>
      <w:r>
        <w:rPr>
          <w:lang w:eastAsia="zh-CN"/>
        </w:rPr>
        <w:t>的关键</w:t>
      </w:r>
      <w:r>
        <w:rPr>
          <w:rFonts w:hint="eastAsia"/>
          <w:lang w:eastAsia="zh-CN"/>
        </w:rPr>
        <w:t>函数及</w:t>
      </w:r>
      <w:r>
        <w:rPr>
          <w:lang w:eastAsia="zh-CN"/>
        </w:rPr>
        <w:t>关键代码如下：</w:t>
      </w:r>
    </w:p>
    <w:p w:rsidR="009D57E4" w:rsidRDefault="00856EE3" w:rsidP="0039277B">
      <w:pPr>
        <w:rPr>
          <w:lang w:eastAsia="zh-CN"/>
        </w:rPr>
      </w:pPr>
      <w:r>
        <w:rPr>
          <w:rFonts w:hint="eastAsia"/>
          <w:lang w:eastAsia="zh-CN"/>
        </w:rPr>
        <w:tab/>
      </w:r>
      <w:r w:rsidR="0039277B">
        <w:rPr>
          <w:lang w:eastAsia="zh-CN"/>
        </w:rPr>
        <w:t>（</w:t>
      </w:r>
      <w:r w:rsidR="0039277B">
        <w:rPr>
          <w:lang w:eastAsia="zh-CN"/>
        </w:rPr>
        <w:t>1</w:t>
      </w:r>
      <w:r w:rsidR="0039277B">
        <w:rPr>
          <w:lang w:eastAsia="zh-CN"/>
        </w:rPr>
        <w:t>）</w:t>
      </w:r>
      <w:r w:rsidR="0039277B" w:rsidRPr="0039277B">
        <w:rPr>
          <w:lang w:eastAsia="zh-CN"/>
        </w:rPr>
        <w:t>def printcoords():</w:t>
      </w:r>
    </w:p>
    <w:p w:rsidR="0039277B" w:rsidRPr="0039277B" w:rsidRDefault="0039277B" w:rsidP="0039277B">
      <w:pPr>
        <w:rPr>
          <w:lang w:eastAsia="zh-CN"/>
        </w:rPr>
      </w:pPr>
      <w:r>
        <w:rPr>
          <w:rFonts w:hint="eastAsia"/>
          <w:lang w:eastAsia="zh-CN"/>
        </w:rPr>
        <w:tab/>
      </w:r>
      <w:r>
        <w:rPr>
          <w:rFonts w:hint="eastAsia"/>
          <w:lang w:eastAsia="zh-CN"/>
        </w:rPr>
        <w:t>功能</w:t>
      </w:r>
      <w:r>
        <w:rPr>
          <w:lang w:eastAsia="zh-CN"/>
        </w:rPr>
        <w:t>：</w:t>
      </w:r>
      <w:r>
        <w:rPr>
          <w:lang w:eastAsia="zh-CN"/>
        </w:rPr>
        <w:t>“</w:t>
      </w:r>
      <w:r>
        <w:rPr>
          <w:lang w:eastAsia="zh-CN"/>
        </w:rPr>
        <w:t>选择一张图片</w:t>
      </w:r>
      <w:r>
        <w:rPr>
          <w:lang w:eastAsia="zh-CN"/>
        </w:rPr>
        <w:t>”</w:t>
      </w:r>
      <w:r>
        <w:rPr>
          <w:lang w:eastAsia="zh-CN"/>
        </w:rPr>
        <w:t>按钮的点击事件，</w:t>
      </w:r>
      <w:r>
        <w:rPr>
          <w:rFonts w:hint="eastAsia"/>
          <w:lang w:eastAsia="zh-CN"/>
        </w:rPr>
        <w:t>从本地</w:t>
      </w:r>
      <w:r>
        <w:rPr>
          <w:lang w:eastAsia="zh-CN"/>
        </w:rPr>
        <w:t>选择图片并记下路径。</w:t>
      </w:r>
    </w:p>
    <w:p w:rsidR="0039277B" w:rsidRDefault="0039277B" w:rsidP="0039277B">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608B4E"/>
          <w:sz w:val="18"/>
          <w:szCs w:val="18"/>
          <w:lang w:eastAsia="zh-CN"/>
        </w:rPr>
        <w:t>#"</w:t>
      </w:r>
      <w:r>
        <w:rPr>
          <w:rFonts w:ascii="SimSun" w:eastAsia="SimSun" w:hAnsi="SimSun" w:cs="SimSun"/>
          <w:color w:val="608B4E"/>
          <w:sz w:val="18"/>
          <w:szCs w:val="18"/>
          <w:lang w:eastAsia="zh-CN"/>
        </w:rPr>
        <w:t>选择一张图片</w:t>
      </w:r>
      <w:r>
        <w:rPr>
          <w:rFonts w:ascii="Menlo" w:eastAsia="Times New Roman" w:hAnsi="Menlo" w:cs="Menlo"/>
          <w:color w:val="608B4E"/>
          <w:sz w:val="18"/>
          <w:szCs w:val="18"/>
          <w:lang w:eastAsia="zh-CN"/>
        </w:rPr>
        <w:t>"</w:t>
      </w:r>
      <w:r>
        <w:rPr>
          <w:rFonts w:ascii="MS Mincho" w:eastAsia="MS Mincho" w:hAnsi="MS Mincho" w:cs="MS Mincho"/>
          <w:color w:val="608B4E"/>
          <w:sz w:val="18"/>
          <w:szCs w:val="18"/>
          <w:lang w:eastAsia="zh-CN"/>
        </w:rPr>
        <w:t>按</w:t>
      </w:r>
      <w:r>
        <w:rPr>
          <w:rFonts w:ascii="SimSun" w:eastAsia="SimSun" w:hAnsi="SimSun" w:cs="SimSun"/>
          <w:color w:val="608B4E"/>
          <w:sz w:val="18"/>
          <w:szCs w:val="18"/>
          <w:lang w:eastAsia="zh-CN"/>
        </w:rPr>
        <w:t>钮</w:t>
      </w:r>
      <w:r>
        <w:rPr>
          <w:rFonts w:ascii="MS Mincho" w:eastAsia="MS Mincho" w:hAnsi="MS Mincho" w:cs="MS Mincho"/>
          <w:color w:val="608B4E"/>
          <w:sz w:val="18"/>
          <w:szCs w:val="18"/>
          <w:lang w:eastAsia="zh-CN"/>
        </w:rPr>
        <w:t>的点</w:t>
      </w:r>
      <w:r>
        <w:rPr>
          <w:rFonts w:ascii="SimSun" w:eastAsia="SimSun" w:hAnsi="SimSun" w:cs="SimSun"/>
          <w:color w:val="608B4E"/>
          <w:sz w:val="18"/>
          <w:szCs w:val="18"/>
          <w:lang w:eastAsia="zh-CN"/>
        </w:rPr>
        <w:t>击</w:t>
      </w:r>
      <w:r>
        <w:rPr>
          <w:rFonts w:ascii="MS Mincho" w:eastAsia="MS Mincho" w:hAnsi="MS Mincho" w:cs="MS Mincho"/>
          <w:color w:val="608B4E"/>
          <w:sz w:val="18"/>
          <w:szCs w:val="18"/>
          <w:lang w:eastAsia="zh-CN"/>
        </w:rPr>
        <w:t>事件</w:t>
      </w:r>
    </w:p>
    <w:p w:rsidR="0039277B" w:rsidRDefault="0039277B" w:rsidP="0039277B">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569CD6"/>
          <w:sz w:val="18"/>
          <w:szCs w:val="18"/>
        </w:rPr>
        <w:t>def</w:t>
      </w:r>
      <w:proofErr w:type="gramEnd"/>
      <w:r>
        <w:rPr>
          <w:rFonts w:ascii="Menlo" w:eastAsia="Times New Roman" w:hAnsi="Menlo" w:cs="Menlo"/>
          <w:color w:val="D4D4D4"/>
          <w:sz w:val="18"/>
          <w:szCs w:val="18"/>
        </w:rPr>
        <w:t xml:space="preserve"> </w:t>
      </w:r>
      <w:r>
        <w:rPr>
          <w:rFonts w:ascii="Menlo" w:eastAsia="Times New Roman" w:hAnsi="Menlo" w:cs="Menlo"/>
          <w:color w:val="DCDCAA"/>
          <w:sz w:val="18"/>
          <w:szCs w:val="18"/>
        </w:rPr>
        <w:t>printcoords</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#File</w:t>
      </w:r>
      <w:r>
        <w:rPr>
          <w:rFonts w:ascii="MS Mincho" w:eastAsia="MS Mincho" w:hAnsi="MS Mincho" w:cs="MS Mincho"/>
          <w:color w:val="608B4E"/>
          <w:sz w:val="18"/>
          <w:szCs w:val="18"/>
        </w:rPr>
        <w:t>就是所</w:t>
      </w:r>
      <w:r>
        <w:rPr>
          <w:rFonts w:ascii="SimSun" w:eastAsia="SimSun" w:hAnsi="SimSun" w:cs="SimSun"/>
          <w:color w:val="608B4E"/>
          <w:sz w:val="18"/>
          <w:szCs w:val="18"/>
        </w:rPr>
        <w:t>选图</w:t>
      </w:r>
      <w:r>
        <w:rPr>
          <w:rFonts w:ascii="MS Mincho" w:eastAsia="MS Mincho" w:hAnsi="MS Mincho" w:cs="MS Mincho"/>
          <w:color w:val="608B4E"/>
          <w:sz w:val="18"/>
          <w:szCs w:val="18"/>
        </w:rPr>
        <w:t>片的路径</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global</w:t>
      </w:r>
      <w:r>
        <w:rPr>
          <w:rFonts w:ascii="Menlo" w:eastAsia="Times New Roman" w:hAnsi="Menlo" w:cs="Menlo"/>
          <w:color w:val="D4D4D4"/>
          <w:sz w:val="18"/>
          <w:szCs w:val="18"/>
        </w:rPr>
        <w:t xml:space="preserve"> File </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 = filedialog.askopenfilename(</w:t>
      </w:r>
      <w:r>
        <w:rPr>
          <w:rFonts w:ascii="Menlo" w:eastAsia="Times New Roman" w:hAnsi="Menlo" w:cs="Menlo"/>
          <w:color w:val="9CDCFE"/>
          <w:sz w:val="18"/>
          <w:szCs w:val="18"/>
        </w:rPr>
        <w:t>parent</w:t>
      </w:r>
      <w:r>
        <w:rPr>
          <w:rFonts w:ascii="Menlo" w:eastAsia="Times New Roman" w:hAnsi="Menlo" w:cs="Menlo"/>
          <w:color w:val="D4D4D4"/>
          <w:sz w:val="18"/>
          <w:szCs w:val="18"/>
        </w:rPr>
        <w:t xml:space="preserve">=root, </w:t>
      </w:r>
      <w:r>
        <w:rPr>
          <w:rFonts w:ascii="Menlo" w:eastAsia="Times New Roman" w:hAnsi="Menlo" w:cs="Menlo"/>
          <w:color w:val="9CDCFE"/>
          <w:sz w:val="18"/>
          <w:szCs w:val="18"/>
        </w:rPr>
        <w:t>initialdir</w:t>
      </w:r>
      <w:r>
        <w:rPr>
          <w:rFonts w:ascii="Menlo" w:eastAsia="Times New Roman" w:hAnsi="Menlo" w:cs="Menlo"/>
          <w:color w:val="D4D4D4"/>
          <w:sz w:val="18"/>
          <w:szCs w:val="18"/>
        </w:rPr>
        <w:t>=</w:t>
      </w:r>
      <w:r>
        <w:rPr>
          <w:rFonts w:ascii="Menlo" w:eastAsia="Times New Roman" w:hAnsi="Menlo" w:cs="Menlo"/>
          <w:color w:val="CE9178"/>
          <w:sz w:val="18"/>
          <w:szCs w:val="18"/>
        </w:rPr>
        <w:t>"C:/"</w:t>
      </w:r>
      <w:r>
        <w:rPr>
          <w:rFonts w:ascii="Menlo" w:eastAsia="Times New Roman" w:hAnsi="Menlo" w:cs="Menlo"/>
          <w:color w:val="D4D4D4"/>
          <w:sz w:val="18"/>
          <w:szCs w:val="18"/>
        </w:rPr>
        <w:t>,</w:t>
      </w:r>
      <w:r>
        <w:rPr>
          <w:rFonts w:ascii="Menlo" w:eastAsia="Times New Roman" w:hAnsi="Menlo" w:cs="Menlo"/>
          <w:color w:val="9CDCFE"/>
          <w:sz w:val="18"/>
          <w:szCs w:val="18"/>
        </w:rPr>
        <w:t>title</w:t>
      </w:r>
      <w:r>
        <w:rPr>
          <w:rFonts w:ascii="Menlo" w:eastAsia="Times New Roman" w:hAnsi="Menlo" w:cs="Menlo"/>
          <w:color w:val="D4D4D4"/>
          <w:sz w:val="18"/>
          <w:szCs w:val="18"/>
        </w:rPr>
        <w:t>=</w:t>
      </w:r>
      <w:r>
        <w:rPr>
          <w:rFonts w:ascii="Menlo" w:eastAsia="Times New Roman" w:hAnsi="Menlo" w:cs="Menlo"/>
          <w:color w:val="CE9178"/>
          <w:sz w:val="18"/>
          <w:szCs w:val="18"/>
        </w:rPr>
        <w:t>'Choose an image.'</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#print File</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image=Image.open(File)</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image=image.resize((</w:t>
      </w:r>
      <w:r>
        <w:rPr>
          <w:rFonts w:ascii="Menlo" w:eastAsia="Times New Roman" w:hAnsi="Menlo" w:cs="Menlo"/>
          <w:color w:val="B5CEA8"/>
          <w:sz w:val="18"/>
          <w:szCs w:val="18"/>
        </w:rPr>
        <w:t>300</w:t>
      </w:r>
      <w:r>
        <w:rPr>
          <w:rFonts w:ascii="Menlo" w:eastAsia="Times New Roman" w:hAnsi="Menlo" w:cs="Menlo"/>
          <w:color w:val="D4D4D4"/>
          <w:sz w:val="18"/>
          <w:szCs w:val="18"/>
        </w:rPr>
        <w:t>,</w:t>
      </w:r>
      <w:r>
        <w:rPr>
          <w:rFonts w:ascii="Menlo" w:eastAsia="Times New Roman" w:hAnsi="Menlo" w:cs="Menlo"/>
          <w:color w:val="B5CEA8"/>
          <w:sz w:val="18"/>
          <w:szCs w:val="18"/>
        </w:rPr>
        <w:t>400</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ImageTk.PhotoImage(image)</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canvas.image = filename  </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canvas.create_image(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rsidR="009D57E4" w:rsidRDefault="0039277B" w:rsidP="0039277B">
      <w:pPr>
        <w:rPr>
          <w:lang w:eastAsia="zh-CN"/>
        </w:rPr>
      </w:pPr>
      <w:r>
        <w:rPr>
          <w:lang w:eastAsia="zh-CN"/>
        </w:rPr>
        <w:tab/>
      </w:r>
      <w:r>
        <w:rPr>
          <w:lang w:eastAsia="zh-CN"/>
        </w:rPr>
        <w:t>（</w:t>
      </w:r>
      <w:r>
        <w:rPr>
          <w:lang w:eastAsia="zh-CN"/>
        </w:rPr>
        <w:t>2</w:t>
      </w:r>
      <w:r>
        <w:rPr>
          <w:lang w:eastAsia="zh-CN"/>
        </w:rPr>
        <w:t>）</w:t>
      </w:r>
      <w:r w:rsidRPr="0039277B">
        <w:rPr>
          <w:lang w:eastAsia="zh-CN"/>
        </w:rPr>
        <w:t>def test():</w:t>
      </w:r>
    </w:p>
    <w:p w:rsidR="0039277B" w:rsidRDefault="0039277B" w:rsidP="0039277B">
      <w:pPr>
        <w:rPr>
          <w:lang w:eastAsia="zh-CN"/>
        </w:rPr>
      </w:pPr>
      <w:r>
        <w:rPr>
          <w:rFonts w:hint="eastAsia"/>
          <w:lang w:eastAsia="zh-CN"/>
        </w:rPr>
        <w:tab/>
      </w:r>
      <w:r>
        <w:rPr>
          <w:rFonts w:hint="eastAsia"/>
          <w:lang w:eastAsia="zh-CN"/>
        </w:rPr>
        <w:t>功能</w:t>
      </w:r>
      <w:r>
        <w:rPr>
          <w:lang w:eastAsia="zh-CN"/>
        </w:rPr>
        <w:t>：</w:t>
      </w:r>
      <w:r>
        <w:rPr>
          <w:lang w:eastAsia="zh-CN"/>
        </w:rPr>
        <w:t>“</w:t>
      </w:r>
      <w:r>
        <w:rPr>
          <w:lang w:eastAsia="zh-CN"/>
        </w:rPr>
        <w:t>测试</w:t>
      </w:r>
      <w:r>
        <w:rPr>
          <w:lang w:eastAsia="zh-CN"/>
        </w:rPr>
        <w:t>”</w:t>
      </w:r>
      <w:r>
        <w:rPr>
          <w:lang w:eastAsia="zh-CN"/>
        </w:rPr>
        <w:t>按钮的点击事件。引用</w:t>
      </w:r>
      <w:r>
        <w:rPr>
          <w:rFonts w:hint="eastAsia"/>
          <w:lang w:eastAsia="zh-CN"/>
        </w:rPr>
        <w:t>本系统</w:t>
      </w:r>
      <w:r>
        <w:rPr>
          <w:lang w:eastAsia="zh-CN"/>
        </w:rPr>
        <w:t>的主要功能函数，</w:t>
      </w:r>
      <w:r>
        <w:rPr>
          <w:rFonts w:hint="eastAsia"/>
          <w:lang w:eastAsia="zh-CN"/>
        </w:rPr>
        <w:t>在</w:t>
      </w:r>
      <w:r>
        <w:rPr>
          <w:lang w:eastAsia="zh-CN"/>
        </w:rPr>
        <w:t>弹出窗口显示内容。</w:t>
      </w:r>
    </w:p>
    <w:p w:rsidR="0039277B" w:rsidRDefault="0039277B" w:rsidP="0039277B">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608B4E"/>
          <w:sz w:val="18"/>
          <w:szCs w:val="18"/>
          <w:lang w:eastAsia="zh-CN"/>
        </w:rPr>
        <w:t>#“</w:t>
      </w:r>
      <w:r>
        <w:rPr>
          <w:rFonts w:ascii="SimSun" w:eastAsia="SimSun" w:hAnsi="SimSun" w:cs="SimSun"/>
          <w:color w:val="608B4E"/>
          <w:sz w:val="18"/>
          <w:szCs w:val="18"/>
          <w:lang w:eastAsia="zh-CN"/>
        </w:rPr>
        <w:t>测试</w:t>
      </w:r>
      <w:r>
        <w:rPr>
          <w:rFonts w:ascii="Menlo" w:eastAsia="Times New Roman" w:hAnsi="Menlo" w:cs="Menlo"/>
          <w:color w:val="608B4E"/>
          <w:sz w:val="18"/>
          <w:szCs w:val="18"/>
          <w:lang w:eastAsia="zh-CN"/>
        </w:rPr>
        <w:t>”</w:t>
      </w:r>
      <w:r>
        <w:rPr>
          <w:rFonts w:ascii="MS Mincho" w:eastAsia="MS Mincho" w:hAnsi="MS Mincho" w:cs="MS Mincho"/>
          <w:color w:val="608B4E"/>
          <w:sz w:val="18"/>
          <w:szCs w:val="18"/>
          <w:lang w:eastAsia="zh-CN"/>
        </w:rPr>
        <w:t>按</w:t>
      </w:r>
      <w:r>
        <w:rPr>
          <w:rFonts w:ascii="SimSun" w:eastAsia="SimSun" w:hAnsi="SimSun" w:cs="SimSun"/>
          <w:color w:val="608B4E"/>
          <w:sz w:val="18"/>
          <w:szCs w:val="18"/>
          <w:lang w:eastAsia="zh-CN"/>
        </w:rPr>
        <w:t>钮</w:t>
      </w:r>
      <w:r>
        <w:rPr>
          <w:rFonts w:ascii="MS Mincho" w:eastAsia="MS Mincho" w:hAnsi="MS Mincho" w:cs="MS Mincho"/>
          <w:color w:val="608B4E"/>
          <w:sz w:val="18"/>
          <w:szCs w:val="18"/>
          <w:lang w:eastAsia="zh-CN"/>
        </w:rPr>
        <w:t>的点</w:t>
      </w:r>
      <w:r>
        <w:rPr>
          <w:rFonts w:ascii="SimSun" w:eastAsia="SimSun" w:hAnsi="SimSun" w:cs="SimSun"/>
          <w:color w:val="608B4E"/>
          <w:sz w:val="18"/>
          <w:szCs w:val="18"/>
          <w:lang w:eastAsia="zh-CN"/>
        </w:rPr>
        <w:t>击</w:t>
      </w:r>
      <w:r>
        <w:rPr>
          <w:rFonts w:ascii="MS Mincho" w:eastAsia="MS Mincho" w:hAnsi="MS Mincho" w:cs="MS Mincho"/>
          <w:color w:val="608B4E"/>
          <w:sz w:val="18"/>
          <w:szCs w:val="18"/>
          <w:lang w:eastAsia="zh-CN"/>
        </w:rPr>
        <w:t>事件</w:t>
      </w:r>
    </w:p>
    <w:p w:rsidR="0039277B" w:rsidRDefault="0039277B" w:rsidP="0039277B">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569CD6"/>
          <w:sz w:val="18"/>
          <w:szCs w:val="18"/>
        </w:rPr>
        <w:t>def</w:t>
      </w:r>
      <w:proofErr w:type="gramEnd"/>
      <w:r>
        <w:rPr>
          <w:rFonts w:ascii="Menlo" w:eastAsia="Times New Roman" w:hAnsi="Menlo" w:cs="Menlo"/>
          <w:color w:val="D4D4D4"/>
          <w:sz w:val="18"/>
          <w:szCs w:val="18"/>
        </w:rPr>
        <w:t xml:space="preserve"> </w:t>
      </w:r>
      <w:r>
        <w:rPr>
          <w:rFonts w:ascii="Menlo" w:eastAsia="Times New Roman" w:hAnsi="Menlo" w:cs="Menlo"/>
          <w:color w:val="DCDCAA"/>
          <w:sz w:val="18"/>
          <w:szCs w:val="18"/>
        </w:rPr>
        <w:t>test</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main</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radar</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新窗口</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 = Toplevel()</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root.geometry(</w:t>
      </w:r>
      <w:r>
        <w:rPr>
          <w:rFonts w:ascii="Menlo" w:eastAsia="Times New Roman" w:hAnsi="Menlo" w:cs="Menlo"/>
          <w:color w:val="CE9178"/>
          <w:sz w:val="18"/>
          <w:szCs w:val="18"/>
        </w:rPr>
        <w:t>'1280x600'</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r>
        <w:rPr>
          <w:rFonts w:ascii="Menlo" w:eastAsia="Times New Roman" w:hAnsi="Menlo" w:cs="Menlo"/>
          <w:color w:val="D4D4D4"/>
          <w:sz w:val="18"/>
          <w:szCs w:val="18"/>
          <w:lang w:eastAsia="zh-CN"/>
        </w:rPr>
        <w:t>root.title(</w:t>
      </w:r>
      <w:r>
        <w:rPr>
          <w:rFonts w:ascii="Menlo" w:eastAsia="Times New Roman" w:hAnsi="Menlo" w:cs="Menlo"/>
          <w:color w:val="CE9178"/>
          <w:sz w:val="18"/>
          <w:szCs w:val="18"/>
          <w:lang w:eastAsia="zh-CN"/>
        </w:rPr>
        <w:t>"</w:t>
      </w:r>
      <w:r>
        <w:rPr>
          <w:rFonts w:ascii="SimSun" w:eastAsia="SimSun" w:hAnsi="SimSun" w:cs="SimSun"/>
          <w:color w:val="CE9178"/>
          <w:sz w:val="18"/>
          <w:szCs w:val="18"/>
          <w:lang w:eastAsia="zh-CN"/>
        </w:rPr>
        <w:t>检测结果</w:t>
      </w:r>
      <w:r>
        <w:rPr>
          <w:rFonts w:ascii="Menlo" w:eastAsia="Times New Roman" w:hAnsi="Menlo" w:cs="Menlo"/>
          <w:color w:val="CE9178"/>
          <w:sz w:val="18"/>
          <w:szCs w:val="18"/>
          <w:lang w:eastAsia="zh-CN"/>
        </w:rPr>
        <w:t>"</w:t>
      </w:r>
      <w:r>
        <w:rPr>
          <w:rFonts w:ascii="Menlo" w:eastAsia="Times New Roman" w:hAnsi="Menlo" w:cs="Menlo"/>
          <w:color w:val="D4D4D4"/>
          <w:sz w:val="18"/>
          <w:szCs w:val="18"/>
          <w:lang w:eastAsia="zh-CN"/>
        </w:rPr>
        <w:t>)</w:t>
      </w:r>
    </w:p>
    <w:p w:rsidR="0039277B" w:rsidRDefault="0039277B" w:rsidP="0039277B">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lang w:eastAsia="zh-CN"/>
        </w:rPr>
        <w:t xml:space="preserve">    </w:t>
      </w:r>
      <w:r>
        <w:rPr>
          <w:rFonts w:ascii="Menlo" w:eastAsia="Times New Roman" w:hAnsi="Menlo" w:cs="Menlo"/>
          <w:color w:val="608B4E"/>
          <w:sz w:val="18"/>
          <w:szCs w:val="18"/>
          <w:lang w:eastAsia="zh-CN"/>
        </w:rPr>
        <w:t>#</w:t>
      </w:r>
      <w:r>
        <w:rPr>
          <w:rFonts w:ascii="MS Mincho" w:eastAsia="MS Mincho" w:hAnsi="MS Mincho" w:cs="MS Mincho"/>
          <w:color w:val="608B4E"/>
          <w:sz w:val="18"/>
          <w:szCs w:val="18"/>
          <w:lang w:eastAsia="zh-CN"/>
        </w:rPr>
        <w:t>分区域的季</w:t>
      </w:r>
      <w:r>
        <w:rPr>
          <w:rFonts w:ascii="SimSun" w:eastAsia="SimSun" w:hAnsi="SimSun" w:cs="SimSun"/>
          <w:color w:val="608B4E"/>
          <w:sz w:val="18"/>
          <w:szCs w:val="18"/>
          <w:lang w:eastAsia="zh-CN"/>
        </w:rPr>
        <w:t>节类</w:t>
      </w:r>
      <w:r>
        <w:rPr>
          <w:rFonts w:ascii="MS Mincho" w:eastAsia="MS Mincho" w:hAnsi="MS Mincho" w:cs="MS Mincho"/>
          <w:color w:val="608B4E"/>
          <w:sz w:val="18"/>
          <w:szCs w:val="18"/>
          <w:lang w:eastAsia="zh-CN"/>
        </w:rPr>
        <w:t>型</w:t>
      </w:r>
      <w:r>
        <w:rPr>
          <w:rFonts w:ascii="SimSun" w:eastAsia="SimSun" w:hAnsi="SimSun" w:cs="SimSun"/>
          <w:color w:val="608B4E"/>
          <w:sz w:val="18"/>
          <w:szCs w:val="18"/>
          <w:lang w:eastAsia="zh-CN"/>
        </w:rPr>
        <w:t>结</w:t>
      </w:r>
      <w:r>
        <w:rPr>
          <w:rFonts w:ascii="MS Mincho" w:eastAsia="MS Mincho" w:hAnsi="MS Mincho" w:cs="MS Mincho"/>
          <w:color w:val="608B4E"/>
          <w:sz w:val="18"/>
          <w:szCs w:val="18"/>
          <w:lang w:eastAsia="zh-CN"/>
        </w:rPr>
        <w:t>果展示画布</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Pr>
          <w:rFonts w:ascii="Menlo" w:eastAsia="Times New Roman" w:hAnsi="Menlo" w:cs="Menlo"/>
          <w:color w:val="D4D4D4"/>
          <w:sz w:val="18"/>
          <w:szCs w:val="18"/>
        </w:rPr>
        <w:t xml:space="preserve">cv_parts = </w:t>
      </w:r>
      <w:proofErr w:type="gramStart"/>
      <w:r>
        <w:rPr>
          <w:rFonts w:ascii="Menlo" w:eastAsia="Times New Roman" w:hAnsi="Menlo" w:cs="Menlo"/>
          <w:color w:val="D4D4D4"/>
          <w:sz w:val="18"/>
          <w:szCs w:val="18"/>
        </w:rPr>
        <w:t>Canvas(</w:t>
      </w:r>
      <w:proofErr w:type="gramEnd"/>
      <w:r>
        <w:rPr>
          <w:rFonts w:ascii="Menlo" w:eastAsia="Times New Roman" w:hAnsi="Menlo" w:cs="Menlo"/>
          <w:color w:val="D4D4D4"/>
          <w:sz w:val="18"/>
          <w:szCs w:val="18"/>
        </w:rPr>
        <w:t xml:space="preserve">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计</w:t>
      </w:r>
      <w:r>
        <w:rPr>
          <w:rFonts w:ascii="MS Mincho" w:eastAsia="MS Mincho" w:hAnsi="MS Mincho" w:cs="MS Mincho"/>
          <w:color w:val="608B4E"/>
          <w:sz w:val="18"/>
          <w:szCs w:val="18"/>
        </w:rPr>
        <w:t>算</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result=main.main(File)</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radar.radar_part(result[</w:t>
      </w:r>
      <w:r>
        <w:rPr>
          <w:rFonts w:ascii="Menlo" w:eastAsia="Times New Roman" w:hAnsi="Menlo" w:cs="Menlo"/>
          <w:color w:val="B5CEA8"/>
          <w:sz w:val="18"/>
          <w:szCs w:val="18"/>
        </w:rPr>
        <w:t>0</w:t>
      </w:r>
      <w:r>
        <w:rPr>
          <w:rFonts w:ascii="Menlo" w:eastAsia="Times New Roman" w:hAnsi="Menlo" w:cs="Menlo"/>
          <w:color w:val="D4D4D4"/>
          <w:sz w:val="18"/>
          <w:szCs w:val="18"/>
        </w:rPr>
        <w:t>],result[</w:t>
      </w:r>
      <w:r>
        <w:rPr>
          <w:rFonts w:ascii="Menlo" w:eastAsia="Times New Roman" w:hAnsi="Menlo" w:cs="Menlo"/>
          <w:color w:val="B5CEA8"/>
          <w:sz w:val="18"/>
          <w:szCs w:val="18"/>
        </w:rPr>
        <w:t>1</w:t>
      </w:r>
      <w:r>
        <w:rPr>
          <w:rFonts w:ascii="Menlo" w:eastAsia="Times New Roman" w:hAnsi="Menlo" w:cs="Menlo"/>
          <w:color w:val="D4D4D4"/>
          <w:sz w:val="18"/>
          <w:szCs w:val="18"/>
        </w:rPr>
        <w:t>],result[</w:t>
      </w:r>
      <w:r>
        <w:rPr>
          <w:rFonts w:ascii="Menlo" w:eastAsia="Times New Roman" w:hAnsi="Menlo" w:cs="Menlo"/>
          <w:color w:val="B5CEA8"/>
          <w:sz w:val="18"/>
          <w:szCs w:val="18"/>
        </w:rPr>
        <w:t>2</w:t>
      </w:r>
      <w:r>
        <w:rPr>
          <w:rFonts w:ascii="Menlo" w:eastAsia="Times New Roman" w:hAnsi="Menlo" w:cs="Menlo"/>
          <w:color w:val="D4D4D4"/>
          <w:sz w:val="18"/>
          <w:szCs w:val="18"/>
        </w:rPr>
        <w:t>],result[</w:t>
      </w:r>
      <w:r>
        <w:rPr>
          <w:rFonts w:ascii="Menlo" w:eastAsia="Times New Roman" w:hAnsi="Menlo" w:cs="Menlo"/>
          <w:color w:val="B5CEA8"/>
          <w:sz w:val="18"/>
          <w:szCs w:val="18"/>
        </w:rPr>
        <w:t>3</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radar_part_im=Image.open(</w:t>
      </w:r>
      <w:r>
        <w:rPr>
          <w:rFonts w:ascii="Menlo" w:eastAsia="Times New Roman" w:hAnsi="Menlo" w:cs="Menlo"/>
          <w:color w:val="CE9178"/>
          <w:sz w:val="18"/>
          <w:szCs w:val="18"/>
        </w:rPr>
        <w:t>"radar_part.png"</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radar_part_im=radar_part_im.resize((</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ImageTk.PhotoImage(radar_part_im)</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cv_parts.image = filename</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rsidR="0039277B" w:rsidRDefault="0039277B" w:rsidP="0039277B">
      <w:pPr>
        <w:shd w:val="clear" w:color="auto" w:fill="1E1E1E"/>
        <w:spacing w:line="270" w:lineRule="atLeast"/>
        <w:rPr>
          <w:rFonts w:ascii="Menlo" w:eastAsia="Times New Roman" w:hAnsi="Menlo" w:cs="Menlo"/>
          <w:color w:val="D4D4D4"/>
          <w:sz w:val="18"/>
          <w:szCs w:val="18"/>
        </w:rPr>
      </w:pP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综合结果展示画</w:t>
      </w:r>
      <w:r>
        <w:rPr>
          <w:rFonts w:ascii="MS Mincho" w:eastAsia="MS Mincho" w:hAnsi="MS Mincho" w:cs="MS Mincho"/>
          <w:color w:val="608B4E"/>
          <w:sz w:val="18"/>
          <w:szCs w:val="18"/>
        </w:rPr>
        <w:t>布</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 = Canvas(root,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radar.radar_total(result[</w:t>
      </w:r>
      <w:r>
        <w:rPr>
          <w:rFonts w:ascii="Menlo" w:eastAsia="Times New Roman" w:hAnsi="Menlo" w:cs="Menlo"/>
          <w:color w:val="B5CEA8"/>
          <w:sz w:val="18"/>
          <w:szCs w:val="18"/>
        </w:rPr>
        <w:t>4</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radar_total_im=Image.open(</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radar_total_im=radar_total_im.resize((</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ImageTk.PhotoImage(radar_total_im)</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cv_total.image = filename</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rsidR="0039277B" w:rsidRDefault="0039277B" w:rsidP="0039277B">
      <w:pPr>
        <w:shd w:val="clear" w:color="auto" w:fill="1E1E1E"/>
        <w:spacing w:line="270" w:lineRule="atLeast"/>
        <w:rPr>
          <w:rFonts w:ascii="Menlo" w:eastAsia="Times New Roman" w:hAnsi="Menlo" w:cs="Menlo"/>
          <w:color w:val="D4D4D4"/>
          <w:sz w:val="18"/>
          <w:szCs w:val="18"/>
        </w:rPr>
      </w:pP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文字区域</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season=result[</w:t>
      </w:r>
      <w:r>
        <w:rPr>
          <w:rFonts w:ascii="Menlo" w:eastAsia="Times New Roman" w:hAnsi="Menlo" w:cs="Menlo"/>
          <w:color w:val="B5CEA8"/>
          <w:sz w:val="18"/>
          <w:szCs w:val="18"/>
        </w:rPr>
        <w:t>5</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lb=Label(root, </w:t>
      </w:r>
      <w:r>
        <w:rPr>
          <w:rFonts w:ascii="Menlo" w:eastAsia="Times New Roman" w:hAnsi="Menlo" w:cs="Menlo"/>
          <w:color w:val="9CDCFE"/>
          <w:sz w:val="18"/>
          <w:szCs w:val="18"/>
        </w:rPr>
        <w:t>text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S Mincho" w:eastAsia="MS Mincho" w:hAnsi="MS Mincho" w:cs="MS Mincho"/>
          <w:color w:val="CE9178"/>
          <w:sz w:val="18"/>
          <w:szCs w:val="18"/>
        </w:rPr>
        <w:t>您所属的季</w:t>
      </w:r>
      <w:r>
        <w:rPr>
          <w:rFonts w:ascii="SimSun" w:eastAsia="SimSun" w:hAnsi="SimSun" w:cs="SimSun"/>
          <w:color w:val="CE9178"/>
          <w:sz w:val="18"/>
          <w:szCs w:val="18"/>
        </w:rPr>
        <w:t>节类</w:t>
      </w:r>
      <w:r>
        <w:rPr>
          <w:rFonts w:ascii="MS Mincho" w:eastAsia="MS Mincho" w:hAnsi="MS Mincho" w:cs="MS Mincho"/>
          <w:color w:val="CE9178"/>
          <w:sz w:val="18"/>
          <w:szCs w:val="18"/>
        </w:rPr>
        <w:t>型是：</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"e"</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lb=Label(root, </w:t>
      </w:r>
      <w:r>
        <w:rPr>
          <w:rFonts w:ascii="Menlo" w:eastAsia="Times New Roman" w:hAnsi="Menlo" w:cs="Menlo"/>
          <w:color w:val="9CDCFE"/>
          <w:sz w:val="18"/>
          <w:szCs w:val="18"/>
        </w:rPr>
        <w:t>text</w:t>
      </w:r>
      <w:r>
        <w:rPr>
          <w:rFonts w:ascii="Menlo" w:eastAsia="Times New Roman" w:hAnsi="Menlo" w:cs="Menlo"/>
          <w:color w:val="D4D4D4"/>
          <w:sz w:val="18"/>
          <w:szCs w:val="18"/>
        </w:rPr>
        <w:t>=season,</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p>
    <w:p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root.mainloop()</w:t>
      </w:r>
    </w:p>
    <w:p w:rsidR="0039277B" w:rsidRDefault="0039277B" w:rsidP="0039277B">
      <w:pPr>
        <w:rPr>
          <w:lang w:eastAsia="zh-CN"/>
        </w:rPr>
      </w:pPr>
      <w:r>
        <w:rPr>
          <w:lang w:eastAsia="zh-CN"/>
        </w:rPr>
        <w:t>（</w:t>
      </w:r>
      <w:r>
        <w:rPr>
          <w:lang w:eastAsia="zh-CN"/>
        </w:rPr>
        <w:t>3</w:t>
      </w:r>
      <w:r>
        <w:rPr>
          <w:lang w:eastAsia="zh-CN"/>
        </w:rPr>
        <w:t>）</w:t>
      </w:r>
      <w:r w:rsidRPr="0039277B">
        <w:rPr>
          <w:lang w:eastAsia="zh-CN"/>
        </w:rPr>
        <w:t>def radar_total(total):</w:t>
      </w:r>
    </w:p>
    <w:p w:rsidR="0039277B" w:rsidRDefault="0039277B" w:rsidP="0039277B">
      <w:pPr>
        <w:rPr>
          <w:lang w:eastAsia="zh-CN"/>
        </w:rPr>
      </w:pPr>
      <w:r>
        <w:rPr>
          <w:rFonts w:hint="eastAsia"/>
          <w:lang w:eastAsia="zh-CN"/>
        </w:rPr>
        <w:t>功能</w:t>
      </w:r>
      <w:r>
        <w:rPr>
          <w:lang w:eastAsia="zh-CN"/>
        </w:rPr>
        <w:t>：</w:t>
      </w:r>
      <w:r>
        <w:rPr>
          <w:rFonts w:hint="eastAsia"/>
          <w:lang w:eastAsia="zh-CN"/>
        </w:rPr>
        <w:t>绘制</w:t>
      </w:r>
      <w:r>
        <w:rPr>
          <w:lang w:eastAsia="zh-CN"/>
        </w:rPr>
        <w:t>在结果窗口显示的</w:t>
      </w:r>
      <w:r>
        <w:rPr>
          <w:rFonts w:hint="eastAsia"/>
          <w:lang w:eastAsia="zh-CN"/>
        </w:rPr>
        <w:t>综合</w:t>
      </w:r>
      <w:r>
        <w:rPr>
          <w:lang w:eastAsia="zh-CN"/>
        </w:rPr>
        <w:t>结果雷达图。</w:t>
      </w:r>
      <w:r>
        <w:rPr>
          <w:rFonts w:hint="eastAsia"/>
          <w:lang w:eastAsia="zh-CN"/>
        </w:rPr>
        <w:t>另外</w:t>
      </w:r>
      <w:r>
        <w:rPr>
          <w:lang w:eastAsia="zh-CN"/>
        </w:rPr>
        <w:t>有</w:t>
      </w:r>
      <w:r>
        <w:rPr>
          <w:lang w:eastAsia="zh-CN"/>
        </w:rPr>
        <w:t xml:space="preserve">def </w:t>
      </w:r>
      <w:r w:rsidRPr="0039277B">
        <w:rPr>
          <w:lang w:eastAsia="zh-CN"/>
        </w:rPr>
        <w:t>radar_part(lip,skin,brow,eye):</w:t>
      </w:r>
      <w:r>
        <w:rPr>
          <w:rFonts w:hint="eastAsia"/>
          <w:lang w:eastAsia="zh-CN"/>
        </w:rPr>
        <w:t>用以</w:t>
      </w:r>
      <w:r>
        <w:rPr>
          <w:lang w:eastAsia="zh-CN"/>
        </w:rPr>
        <w:t>绘制结果窗口的分区域季节归类雷达图</w:t>
      </w:r>
      <w:r w:rsidR="00810D4E">
        <w:rPr>
          <w:lang w:eastAsia="zh-CN"/>
        </w:rPr>
        <w:t>，</w:t>
      </w:r>
      <w:r w:rsidR="00810D4E">
        <w:rPr>
          <w:rFonts w:hint="eastAsia"/>
          <w:lang w:eastAsia="zh-CN"/>
        </w:rPr>
        <w:t>关键代码</w:t>
      </w:r>
      <w:r w:rsidR="00810D4E">
        <w:rPr>
          <w:lang w:eastAsia="zh-CN"/>
        </w:rPr>
        <w:t>类似，</w:t>
      </w:r>
      <w:r w:rsidR="00810D4E">
        <w:rPr>
          <w:rFonts w:hint="eastAsia"/>
          <w:lang w:eastAsia="zh-CN"/>
        </w:rPr>
        <w:t>此处略去</w:t>
      </w:r>
      <w:r w:rsidR="00810D4E">
        <w:rPr>
          <w:lang w:eastAsia="zh-CN"/>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radar_total</w:t>
      </w:r>
      <w:r>
        <w:rPr>
          <w:rFonts w:ascii="Menlo" w:eastAsia="Times New Roman" w:hAnsi="Menlo" w:cs="Menlo"/>
          <w:color w:val="D4D4D4"/>
          <w:sz w:val="18"/>
          <w:szCs w:val="18"/>
        </w:rPr>
        <w:t>(</w:t>
      </w:r>
      <w:r>
        <w:rPr>
          <w:rFonts w:ascii="Menlo" w:eastAsia="Times New Roman" w:hAnsi="Menlo" w:cs="Menlo"/>
          <w:color w:val="9CDCFE"/>
          <w:sz w:val="18"/>
          <w:szCs w:val="18"/>
        </w:rPr>
        <w:t>total</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reload</w:t>
      </w:r>
      <w:r>
        <w:rPr>
          <w:rFonts w:ascii="Menlo" w:eastAsia="Times New Roman" w:hAnsi="Menlo" w:cs="Menlo"/>
          <w:color w:val="D4D4D4"/>
          <w:sz w:val="18"/>
          <w:szCs w:val="18"/>
        </w:rPr>
        <w:t>(sys)</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sys.setdefaultencoding(</w:t>
      </w:r>
      <w:r>
        <w:rPr>
          <w:rFonts w:ascii="Menlo" w:eastAsia="Times New Roman" w:hAnsi="Menlo" w:cs="Menlo"/>
          <w:color w:val="CE9178"/>
          <w:sz w:val="18"/>
          <w:szCs w:val="18"/>
        </w:rPr>
        <w:t>'utf-8'</w:t>
      </w:r>
      <w:r>
        <w:rPr>
          <w:rFonts w:ascii="Menlo" w:eastAsia="Times New Roman" w:hAnsi="Menlo" w:cs="Menlo"/>
          <w:color w:val="D4D4D4"/>
          <w:sz w:val="18"/>
          <w:szCs w:val="18"/>
        </w:rPr>
        <w:t>)</w:t>
      </w:r>
    </w:p>
    <w:p w:rsidR="00810D4E" w:rsidRDefault="00810D4E" w:rsidP="00810D4E">
      <w:pPr>
        <w:shd w:val="clear" w:color="auto" w:fill="1E1E1E"/>
        <w:spacing w:after="240" w:line="270" w:lineRule="atLeast"/>
        <w:rPr>
          <w:rFonts w:ascii="Menlo" w:eastAsia="Times New Roman" w:hAnsi="Menlo" w:cs="Menlo"/>
          <w:color w:val="D4D4D4"/>
          <w:sz w:val="18"/>
          <w:szCs w:val="18"/>
        </w:rPr>
      </w:pP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plt.rcParams[</w:t>
      </w:r>
      <w:r>
        <w:rPr>
          <w:rFonts w:ascii="Menlo" w:eastAsia="Times New Roman" w:hAnsi="Menlo" w:cs="Menlo"/>
          <w:color w:val="CE9178"/>
          <w:sz w:val="18"/>
          <w:szCs w:val="18"/>
        </w:rPr>
        <w:t>'axes.unicode_minus'</w:t>
      </w:r>
      <w:r>
        <w:rPr>
          <w:rFonts w:ascii="Menlo" w:eastAsia="Times New Roman" w:hAnsi="Menlo" w:cs="Menlo"/>
          <w:color w:val="D4D4D4"/>
          <w:sz w:val="18"/>
          <w:szCs w:val="18"/>
        </w:rPr>
        <w:t xml:space="preserve">] = </w:t>
      </w:r>
      <w:r>
        <w:rPr>
          <w:rFonts w:ascii="Menlo" w:eastAsia="Times New Roman" w:hAnsi="Menlo" w:cs="Menlo"/>
          <w:color w:val="569CD6"/>
          <w:sz w:val="18"/>
          <w:szCs w:val="18"/>
        </w:rPr>
        <w:t>False</w:t>
      </w:r>
    </w:p>
    <w:p w:rsidR="00810D4E" w:rsidRDefault="00810D4E" w:rsidP="00810D4E">
      <w:pPr>
        <w:shd w:val="clear" w:color="auto" w:fill="1E1E1E"/>
        <w:spacing w:line="270" w:lineRule="atLeast"/>
        <w:rPr>
          <w:rFonts w:ascii="Menlo" w:eastAsia="Times New Roman" w:hAnsi="Menlo" w:cs="Menlo"/>
          <w:color w:val="D4D4D4"/>
          <w:sz w:val="18"/>
          <w:szCs w:val="18"/>
        </w:rPr>
      </w:pPr>
    </w:p>
    <w:p w:rsidR="00810D4E" w:rsidRDefault="00810D4E" w:rsidP="00810D4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r>
        <w:rPr>
          <w:rFonts w:ascii="Menlo" w:eastAsia="Times New Roman" w:hAnsi="Menlo" w:cs="Menlo"/>
          <w:color w:val="608B4E"/>
          <w:sz w:val="18"/>
          <w:szCs w:val="18"/>
          <w:lang w:eastAsia="zh-CN"/>
        </w:rPr>
        <w:t xml:space="preserve"># </w:t>
      </w:r>
      <w:r>
        <w:rPr>
          <w:rFonts w:ascii="MS Mincho" w:eastAsia="MS Mincho" w:hAnsi="MS Mincho" w:cs="MS Mincho"/>
          <w:color w:val="608B4E"/>
          <w:sz w:val="18"/>
          <w:szCs w:val="18"/>
          <w:lang w:eastAsia="zh-CN"/>
        </w:rPr>
        <w:t>使用</w:t>
      </w:r>
      <w:r>
        <w:rPr>
          <w:rFonts w:ascii="Menlo" w:eastAsia="Times New Roman" w:hAnsi="Menlo" w:cs="Menlo"/>
          <w:color w:val="608B4E"/>
          <w:sz w:val="18"/>
          <w:szCs w:val="18"/>
          <w:lang w:eastAsia="zh-CN"/>
        </w:rPr>
        <w:t>ggplot</w:t>
      </w:r>
      <w:r>
        <w:rPr>
          <w:rFonts w:ascii="MS Mincho" w:eastAsia="MS Mincho" w:hAnsi="MS Mincho" w:cs="MS Mincho"/>
          <w:color w:val="608B4E"/>
          <w:sz w:val="18"/>
          <w:szCs w:val="18"/>
          <w:lang w:eastAsia="zh-CN"/>
        </w:rPr>
        <w:t>的</w:t>
      </w:r>
      <w:r>
        <w:rPr>
          <w:rFonts w:ascii="SimSun" w:eastAsia="SimSun" w:hAnsi="SimSun" w:cs="SimSun"/>
          <w:color w:val="608B4E"/>
          <w:sz w:val="18"/>
          <w:szCs w:val="18"/>
          <w:lang w:eastAsia="zh-CN"/>
        </w:rPr>
        <w:t>绘图风</w:t>
      </w:r>
      <w:r>
        <w:rPr>
          <w:rFonts w:ascii="MS Mincho" w:eastAsia="MS Mincho" w:hAnsi="MS Mincho" w:cs="MS Mincho"/>
          <w:color w:val="608B4E"/>
          <w:sz w:val="18"/>
          <w:szCs w:val="18"/>
          <w:lang w:eastAsia="zh-CN"/>
        </w:rPr>
        <w:t>格</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proofErr w:type="gramStart"/>
      <w:r>
        <w:rPr>
          <w:rFonts w:ascii="Menlo" w:eastAsia="Times New Roman" w:hAnsi="Menlo" w:cs="Menlo"/>
          <w:color w:val="D4D4D4"/>
          <w:sz w:val="18"/>
          <w:szCs w:val="18"/>
        </w:rPr>
        <w:t>plt.style.use(</w:t>
      </w:r>
      <w:proofErr w:type="gramEnd"/>
      <w:r>
        <w:rPr>
          <w:rFonts w:ascii="Menlo" w:eastAsia="Times New Roman" w:hAnsi="Menlo" w:cs="Menlo"/>
          <w:color w:val="CE9178"/>
          <w:sz w:val="18"/>
          <w:szCs w:val="18"/>
        </w:rPr>
        <w:t>'ggplot'</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构造数据</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 = total</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构造展示</w:t>
      </w:r>
      <w:r>
        <w:rPr>
          <w:rFonts w:ascii="SimSun" w:eastAsia="SimSun" w:hAnsi="SimSun" w:cs="SimSun"/>
          <w:color w:val="608B4E"/>
          <w:sz w:val="18"/>
          <w:szCs w:val="18"/>
        </w:rPr>
        <w:t>标签</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w:t>
      </w:r>
      <w:r>
        <w:rPr>
          <w:rFonts w:ascii="Menlo" w:eastAsia="Times New Roman" w:hAnsi="Menlo" w:cs="Menlo"/>
          <w:color w:val="CE9178"/>
          <w:sz w:val="18"/>
          <w:szCs w:val="18"/>
        </w:rPr>
        <w:t>'SPRING'</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0</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w:t>
      </w:r>
      <w:r>
        <w:rPr>
          <w:rFonts w:ascii="Menlo" w:eastAsia="Times New Roman" w:hAnsi="Menlo" w:cs="Menlo"/>
          <w:color w:val="CE9178"/>
          <w:sz w:val="18"/>
          <w:szCs w:val="18"/>
        </w:rPr>
        <w:t>'SUMMER'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1</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w:t>
      </w:r>
      <w:r>
        <w:rPr>
          <w:rFonts w:ascii="Menlo" w:eastAsia="Times New Roman" w:hAnsi="Menlo" w:cs="Menlo"/>
          <w:color w:val="CE9178"/>
          <w:sz w:val="18"/>
          <w:szCs w:val="18"/>
        </w:rPr>
        <w:t>'FALL'</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2</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w:t>
      </w:r>
      <w:r>
        <w:rPr>
          <w:rFonts w:ascii="Menlo" w:eastAsia="Times New Roman" w:hAnsi="Menlo" w:cs="Menlo"/>
          <w:color w:val="CE9178"/>
          <w:sz w:val="18"/>
          <w:szCs w:val="18"/>
        </w:rPr>
        <w:t>'WINTER'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3</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feature = [spring,summer,fall,winter]</w:t>
      </w:r>
    </w:p>
    <w:p w:rsidR="00810D4E" w:rsidRDefault="00810D4E" w:rsidP="00810D4E">
      <w:pPr>
        <w:shd w:val="clear" w:color="auto" w:fill="1E1E1E"/>
        <w:spacing w:line="270" w:lineRule="atLeast"/>
        <w:rPr>
          <w:rFonts w:ascii="Menlo" w:eastAsia="Times New Roman" w:hAnsi="Menlo" w:cs="Menlo"/>
          <w:color w:val="D4D4D4"/>
          <w:sz w:val="18"/>
          <w:szCs w:val="18"/>
        </w:rPr>
      </w:pP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N = </w:t>
      </w:r>
      <w:r>
        <w:rPr>
          <w:rFonts w:ascii="Menlo" w:eastAsia="Times New Roman" w:hAnsi="Menlo" w:cs="Menlo"/>
          <w:color w:val="DCDCAA"/>
          <w:sz w:val="18"/>
          <w:szCs w:val="18"/>
        </w:rPr>
        <w:t>len</w:t>
      </w:r>
      <w:r>
        <w:rPr>
          <w:rFonts w:ascii="Menlo" w:eastAsia="Times New Roman" w:hAnsi="Menlo" w:cs="Menlo"/>
          <w:color w:val="D4D4D4"/>
          <w:sz w:val="18"/>
          <w:szCs w:val="18"/>
        </w:rPr>
        <w:t>(values)</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设置雷达图的角度，用于平分切开一个圆</w:t>
      </w:r>
      <w:r>
        <w:rPr>
          <w:rFonts w:ascii="MS Mincho" w:eastAsia="MS Mincho" w:hAnsi="MS Mincho" w:cs="MS Mincho"/>
          <w:color w:val="608B4E"/>
          <w:sz w:val="18"/>
          <w:szCs w:val="18"/>
        </w:rPr>
        <w:t>面</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angles=</w:t>
      </w:r>
      <w:proofErr w:type="gramEnd"/>
      <w:r>
        <w:rPr>
          <w:rFonts w:ascii="Menlo" w:eastAsia="Times New Roman" w:hAnsi="Menlo" w:cs="Menlo"/>
          <w:color w:val="D4D4D4"/>
          <w:sz w:val="18"/>
          <w:szCs w:val="18"/>
        </w:rPr>
        <w:t>np.linspace(</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*np.pi, N, </w:t>
      </w:r>
      <w:r>
        <w:rPr>
          <w:rFonts w:ascii="Menlo" w:eastAsia="Times New Roman" w:hAnsi="Menlo" w:cs="Menlo"/>
          <w:color w:val="9CDCFE"/>
          <w:sz w:val="18"/>
          <w:szCs w:val="18"/>
        </w:rPr>
        <w:t>endpoint</w:t>
      </w:r>
      <w:r>
        <w:rPr>
          <w:rFonts w:ascii="Menlo" w:eastAsia="Times New Roman" w:hAnsi="Menlo" w:cs="Menlo"/>
          <w:color w:val="D4D4D4"/>
          <w:sz w:val="18"/>
          <w:szCs w:val="18"/>
        </w:rPr>
        <w:t>=</w:t>
      </w:r>
      <w:r>
        <w:rPr>
          <w:rFonts w:ascii="Menlo" w:eastAsia="Times New Roman" w:hAnsi="Menlo" w:cs="Menlo"/>
          <w:color w:val="569CD6"/>
          <w:sz w:val="18"/>
          <w:szCs w:val="18"/>
        </w:rPr>
        <w:t>False</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r>
        <w:rPr>
          <w:rFonts w:ascii="Menlo" w:eastAsia="Times New Roman" w:hAnsi="Menlo" w:cs="Menlo"/>
          <w:color w:val="608B4E"/>
          <w:sz w:val="18"/>
          <w:szCs w:val="18"/>
          <w:lang w:eastAsia="zh-CN"/>
        </w:rPr>
        <w:t xml:space="preserve"># </w:t>
      </w:r>
      <w:r>
        <w:rPr>
          <w:rFonts w:ascii="SimSun" w:eastAsia="SimSun" w:hAnsi="SimSun" w:cs="SimSun"/>
          <w:color w:val="608B4E"/>
          <w:sz w:val="18"/>
          <w:szCs w:val="18"/>
          <w:lang w:eastAsia="zh-CN"/>
        </w:rPr>
        <w:t>为了使雷达图一圈封闭起来，需要下面的步骤</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proofErr w:type="gramStart"/>
      <w:r>
        <w:rPr>
          <w:rFonts w:ascii="Menlo" w:eastAsia="Times New Roman" w:hAnsi="Menlo" w:cs="Menlo"/>
          <w:color w:val="D4D4D4"/>
          <w:sz w:val="18"/>
          <w:szCs w:val="18"/>
        </w:rPr>
        <w:t>values=</w:t>
      </w:r>
      <w:proofErr w:type="gramEnd"/>
      <w:r>
        <w:rPr>
          <w:rFonts w:ascii="Menlo" w:eastAsia="Times New Roman" w:hAnsi="Menlo" w:cs="Menlo"/>
          <w:color w:val="D4D4D4"/>
          <w:sz w:val="18"/>
          <w:szCs w:val="18"/>
        </w:rPr>
        <w:t>np.concatenate((values,[values[</w:t>
      </w:r>
      <w:r>
        <w:rPr>
          <w:rFonts w:ascii="Menlo" w:eastAsia="Times New Roman" w:hAnsi="Menlo" w:cs="Menlo"/>
          <w:color w:val="B5CEA8"/>
          <w:sz w:val="18"/>
          <w:szCs w:val="18"/>
        </w:rPr>
        <w:t>0</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angles=</w:t>
      </w:r>
      <w:proofErr w:type="gramEnd"/>
      <w:r>
        <w:rPr>
          <w:rFonts w:ascii="Menlo" w:eastAsia="Times New Roman" w:hAnsi="Menlo" w:cs="Menlo"/>
          <w:color w:val="D4D4D4"/>
          <w:sz w:val="18"/>
          <w:szCs w:val="18"/>
        </w:rPr>
        <w:t>np.concatenate((angles,[angles[</w:t>
      </w:r>
      <w:r>
        <w:rPr>
          <w:rFonts w:ascii="Menlo" w:eastAsia="Times New Roman" w:hAnsi="Menlo" w:cs="Menlo"/>
          <w:color w:val="B5CEA8"/>
          <w:sz w:val="18"/>
          <w:szCs w:val="18"/>
        </w:rPr>
        <w:t>0</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绘图</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fig=</w:t>
      </w:r>
      <w:proofErr w:type="gramEnd"/>
      <w:r>
        <w:rPr>
          <w:rFonts w:ascii="Menlo" w:eastAsia="Times New Roman" w:hAnsi="Menlo" w:cs="Menlo"/>
          <w:color w:val="D4D4D4"/>
          <w:sz w:val="18"/>
          <w:szCs w:val="18"/>
        </w:rPr>
        <w:t>plt.figure()</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w:t>
      </w:r>
      <w:proofErr w:type="gramEnd"/>
      <w:r>
        <w:rPr>
          <w:rFonts w:ascii="Menlo" w:eastAsia="Times New Roman" w:hAnsi="Menlo" w:cs="Menlo"/>
          <w:color w:val="D4D4D4"/>
          <w:sz w:val="18"/>
          <w:szCs w:val="18"/>
        </w:rPr>
        <w:t xml:space="preserve"> = fig.add_subplot(</w:t>
      </w:r>
      <w:r>
        <w:rPr>
          <w:rFonts w:ascii="Menlo" w:eastAsia="Times New Roman" w:hAnsi="Menlo" w:cs="Menlo"/>
          <w:color w:val="B5CEA8"/>
          <w:sz w:val="18"/>
          <w:szCs w:val="18"/>
        </w:rPr>
        <w:t>111</w:t>
      </w:r>
      <w:r>
        <w:rPr>
          <w:rFonts w:ascii="Menlo" w:eastAsia="Times New Roman" w:hAnsi="Menlo" w:cs="Menlo"/>
          <w:color w:val="D4D4D4"/>
          <w:sz w:val="18"/>
          <w:szCs w:val="18"/>
        </w:rPr>
        <w:t xml:space="preserve">, </w:t>
      </w:r>
      <w:r>
        <w:rPr>
          <w:rFonts w:ascii="Menlo" w:eastAsia="Times New Roman" w:hAnsi="Menlo" w:cs="Menlo"/>
          <w:color w:val="9CDCFE"/>
          <w:sz w:val="18"/>
          <w:szCs w:val="18"/>
        </w:rPr>
        <w:t>polar</w:t>
      </w:r>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绘制折线图</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ax.plot(</w:t>
      </w:r>
      <w:proofErr w:type="gramEnd"/>
      <w:r>
        <w:rPr>
          <w:rFonts w:ascii="Menlo" w:eastAsia="Times New Roman" w:hAnsi="Menlo" w:cs="Menlo"/>
          <w:color w:val="D4D4D4"/>
          <w:sz w:val="18"/>
          <w:szCs w:val="18"/>
        </w:rPr>
        <w:t xml:space="preserve">angles, values, </w:t>
      </w:r>
      <w:r>
        <w:rPr>
          <w:rFonts w:ascii="Menlo" w:eastAsia="Times New Roman" w:hAnsi="Menlo" w:cs="Menlo"/>
          <w:color w:val="CE9178"/>
          <w:sz w:val="18"/>
          <w:szCs w:val="18"/>
        </w:rPr>
        <w:t>'o-'</w:t>
      </w:r>
      <w:r>
        <w:rPr>
          <w:rFonts w:ascii="Menlo" w:eastAsia="Times New Roman" w:hAnsi="Menlo" w:cs="Menlo"/>
          <w:color w:val="D4D4D4"/>
          <w:sz w:val="18"/>
          <w:szCs w:val="18"/>
        </w:rPr>
        <w:t xml:space="preserve">, </w:t>
      </w:r>
      <w:r>
        <w:rPr>
          <w:rFonts w:ascii="Menlo" w:eastAsia="Times New Roman" w:hAnsi="Menlo" w:cs="Menlo"/>
          <w:color w:val="9CDCFE"/>
          <w:sz w:val="18"/>
          <w:szCs w:val="18"/>
        </w:rPr>
        <w:t>linewidth</w:t>
      </w:r>
      <w:r>
        <w:rPr>
          <w:rFonts w:ascii="Menlo" w:eastAsia="Times New Roman" w:hAnsi="Menlo" w:cs="Menlo"/>
          <w:color w:val="D4D4D4"/>
          <w:sz w:val="18"/>
          <w:szCs w:val="18"/>
        </w:rPr>
        <w:t>=</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9CDCFE"/>
          <w:sz w:val="18"/>
          <w:szCs w:val="18"/>
        </w:rPr>
        <w:t>label</w:t>
      </w:r>
      <w:r>
        <w:rPr>
          <w:rFonts w:ascii="Menlo" w:eastAsia="Times New Roman" w:hAnsi="Menlo" w:cs="Menlo"/>
          <w:color w:val="D4D4D4"/>
          <w:sz w:val="18"/>
          <w:szCs w:val="18"/>
        </w:rPr>
        <w:t xml:space="preserve"> = </w:t>
      </w:r>
      <w:r>
        <w:rPr>
          <w:rFonts w:ascii="Menlo" w:eastAsia="Times New Roman" w:hAnsi="Menlo" w:cs="Menlo"/>
          <w:color w:val="CE9178"/>
          <w:sz w:val="18"/>
          <w:szCs w:val="18"/>
        </w:rPr>
        <w:t>'OVERALL'</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填充</w:t>
      </w:r>
      <w:r>
        <w:rPr>
          <w:rFonts w:ascii="SimSun" w:eastAsia="SimSun" w:hAnsi="SimSun" w:cs="SimSun"/>
          <w:color w:val="608B4E"/>
          <w:sz w:val="18"/>
          <w:szCs w:val="18"/>
        </w:rPr>
        <w:t>颜</w:t>
      </w:r>
      <w:r>
        <w:rPr>
          <w:rFonts w:ascii="MS Mincho" w:eastAsia="MS Mincho" w:hAnsi="MS Mincho" w:cs="MS Mincho"/>
          <w:color w:val="608B4E"/>
          <w:sz w:val="18"/>
          <w:szCs w:val="18"/>
        </w:rPr>
        <w:t>色</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ax.fill(</w:t>
      </w:r>
      <w:proofErr w:type="gramEnd"/>
      <w:r>
        <w:rPr>
          <w:rFonts w:ascii="Menlo" w:eastAsia="Times New Roman" w:hAnsi="Menlo" w:cs="Menlo"/>
          <w:color w:val="D4D4D4"/>
          <w:sz w:val="18"/>
          <w:szCs w:val="18"/>
        </w:rPr>
        <w:t xml:space="preserve">angles, values, </w:t>
      </w:r>
      <w:r>
        <w:rPr>
          <w:rFonts w:ascii="Menlo" w:eastAsia="Times New Roman" w:hAnsi="Menlo" w:cs="Menlo"/>
          <w:color w:val="9CDCFE"/>
          <w:sz w:val="18"/>
          <w:szCs w:val="18"/>
        </w:rPr>
        <w:t>alpha</w:t>
      </w:r>
      <w:r>
        <w:rPr>
          <w:rFonts w:ascii="Menlo" w:eastAsia="Times New Roman" w:hAnsi="Menlo" w:cs="Menlo"/>
          <w:color w:val="D4D4D4"/>
          <w:sz w:val="18"/>
          <w:szCs w:val="18"/>
        </w:rPr>
        <w:t>=</w:t>
      </w:r>
      <w:r>
        <w:rPr>
          <w:rFonts w:ascii="Menlo" w:eastAsia="Times New Roman" w:hAnsi="Menlo" w:cs="Menlo"/>
          <w:color w:val="B5CEA8"/>
          <w:sz w:val="18"/>
          <w:szCs w:val="18"/>
        </w:rPr>
        <w:t>0.25</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添加每个特征的</w:t>
      </w:r>
      <w:r>
        <w:rPr>
          <w:rFonts w:ascii="SimSun" w:eastAsia="SimSun" w:hAnsi="SimSun" w:cs="SimSun"/>
          <w:color w:val="608B4E"/>
          <w:sz w:val="18"/>
          <w:szCs w:val="18"/>
        </w:rPr>
        <w:t>标签</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w:t>
      </w:r>
      <w:proofErr w:type="gramStart"/>
      <w:r>
        <w:rPr>
          <w:rFonts w:ascii="Menlo" w:eastAsia="Times New Roman" w:hAnsi="Menlo" w:cs="Menlo"/>
          <w:color w:val="D4D4D4"/>
          <w:sz w:val="18"/>
          <w:szCs w:val="18"/>
        </w:rPr>
        <w:t>thetagrids(</w:t>
      </w:r>
      <w:proofErr w:type="gramEnd"/>
      <w:r>
        <w:rPr>
          <w:rFonts w:ascii="Menlo" w:eastAsia="Times New Roman" w:hAnsi="Menlo" w:cs="Menlo"/>
          <w:color w:val="D4D4D4"/>
          <w:sz w:val="18"/>
          <w:szCs w:val="18"/>
        </w:rPr>
        <w:t xml:space="preserve">angles * </w:t>
      </w:r>
      <w:r>
        <w:rPr>
          <w:rFonts w:ascii="Menlo" w:eastAsia="Times New Roman" w:hAnsi="Menlo" w:cs="Menlo"/>
          <w:color w:val="B5CEA8"/>
          <w:sz w:val="18"/>
          <w:szCs w:val="18"/>
        </w:rPr>
        <w:t>180</w:t>
      </w:r>
      <w:r>
        <w:rPr>
          <w:rFonts w:ascii="Menlo" w:eastAsia="Times New Roman" w:hAnsi="Menlo" w:cs="Menlo"/>
          <w:color w:val="D4D4D4"/>
          <w:sz w:val="18"/>
          <w:szCs w:val="18"/>
        </w:rPr>
        <w:t>/np.pi, feature)</w:t>
      </w:r>
    </w:p>
    <w:p w:rsidR="00810D4E" w:rsidRDefault="00810D4E" w:rsidP="00810D4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r>
        <w:rPr>
          <w:rFonts w:ascii="Menlo" w:eastAsia="Times New Roman" w:hAnsi="Menlo" w:cs="Menlo"/>
          <w:color w:val="608B4E"/>
          <w:sz w:val="18"/>
          <w:szCs w:val="18"/>
          <w:lang w:eastAsia="zh-CN"/>
        </w:rPr>
        <w:t xml:space="preserve"># </w:t>
      </w:r>
      <w:r>
        <w:rPr>
          <w:rFonts w:ascii="SimSun" w:eastAsia="SimSun" w:hAnsi="SimSun" w:cs="SimSun"/>
          <w:color w:val="608B4E"/>
          <w:sz w:val="18"/>
          <w:szCs w:val="18"/>
          <w:lang w:eastAsia="zh-CN"/>
        </w:rPr>
        <w:t>设置雷达图的范围</w:t>
      </w:r>
    </w:p>
    <w:p w:rsidR="00810D4E" w:rsidRDefault="00810D4E" w:rsidP="00810D4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lang w:eastAsia="zh-CN"/>
        </w:rPr>
        <w:t xml:space="preserve">    ax.set_</w:t>
      </w:r>
      <w:proofErr w:type="gramStart"/>
      <w:r>
        <w:rPr>
          <w:rFonts w:ascii="Menlo" w:eastAsia="Times New Roman" w:hAnsi="Menlo" w:cs="Menlo"/>
          <w:color w:val="D4D4D4"/>
          <w:sz w:val="18"/>
          <w:szCs w:val="18"/>
          <w:lang w:eastAsia="zh-CN"/>
        </w:rPr>
        <w:t>ylim(</w:t>
      </w:r>
      <w:proofErr w:type="gramEnd"/>
      <w:r>
        <w:rPr>
          <w:rFonts w:ascii="Menlo" w:eastAsia="Times New Roman" w:hAnsi="Menlo" w:cs="Menlo"/>
          <w:color w:val="B5CEA8"/>
          <w:sz w:val="18"/>
          <w:szCs w:val="18"/>
          <w:lang w:eastAsia="zh-CN"/>
        </w:rPr>
        <w:t>0</w:t>
      </w:r>
      <w:r>
        <w:rPr>
          <w:rFonts w:ascii="Menlo" w:eastAsia="Times New Roman" w:hAnsi="Menlo" w:cs="Menlo"/>
          <w:color w:val="D4D4D4"/>
          <w:sz w:val="18"/>
          <w:szCs w:val="18"/>
          <w:lang w:eastAsia="zh-CN"/>
        </w:rPr>
        <w:t>,</w:t>
      </w:r>
      <w:r>
        <w:rPr>
          <w:rFonts w:ascii="Menlo" w:eastAsia="Times New Roman" w:hAnsi="Menlo" w:cs="Menlo"/>
          <w:color w:val="B5CEA8"/>
          <w:sz w:val="18"/>
          <w:szCs w:val="18"/>
          <w:lang w:eastAsia="zh-CN"/>
        </w:rPr>
        <w:t>1</w:t>
      </w:r>
      <w:r>
        <w:rPr>
          <w:rFonts w:ascii="Menlo" w:eastAsia="Times New Roman" w:hAnsi="Menlo" w:cs="Menlo"/>
          <w:color w:val="D4D4D4"/>
          <w:sz w:val="18"/>
          <w:szCs w:val="18"/>
          <w:lang w:eastAsia="zh-CN"/>
        </w:rPr>
        <w:t>)</w:t>
      </w:r>
    </w:p>
    <w:p w:rsidR="00810D4E" w:rsidRDefault="00810D4E" w:rsidP="00810D4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lang w:eastAsia="zh-CN"/>
        </w:rPr>
        <w:t xml:space="preserve">    </w:t>
      </w:r>
      <w:r>
        <w:rPr>
          <w:rFonts w:ascii="Menlo" w:eastAsia="Times New Roman" w:hAnsi="Menlo" w:cs="Menlo"/>
          <w:color w:val="608B4E"/>
          <w:sz w:val="18"/>
          <w:szCs w:val="18"/>
          <w:lang w:eastAsia="zh-CN"/>
        </w:rPr>
        <w:t xml:space="preserve"># </w:t>
      </w:r>
      <w:r>
        <w:rPr>
          <w:rFonts w:ascii="MS Mincho" w:eastAsia="MS Mincho" w:hAnsi="MS Mincho" w:cs="MS Mincho"/>
          <w:color w:val="608B4E"/>
          <w:sz w:val="18"/>
          <w:szCs w:val="18"/>
          <w:lang w:eastAsia="zh-CN"/>
        </w:rPr>
        <w:t>添加</w:t>
      </w:r>
      <w:r>
        <w:rPr>
          <w:rFonts w:ascii="SimSun" w:eastAsia="SimSun" w:hAnsi="SimSun" w:cs="SimSun"/>
          <w:color w:val="608B4E"/>
          <w:sz w:val="18"/>
          <w:szCs w:val="18"/>
          <w:lang w:eastAsia="zh-CN"/>
        </w:rPr>
        <w:t>标题</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proofErr w:type="gramStart"/>
      <w:r>
        <w:rPr>
          <w:rFonts w:ascii="Menlo" w:eastAsia="Times New Roman" w:hAnsi="Menlo" w:cs="Menlo"/>
          <w:color w:val="D4D4D4"/>
          <w:sz w:val="18"/>
          <w:szCs w:val="18"/>
        </w:rPr>
        <w:t>plt.title(</w:t>
      </w:r>
      <w:proofErr w:type="gramEnd"/>
      <w:r>
        <w:rPr>
          <w:rFonts w:ascii="Menlo" w:eastAsia="Times New Roman" w:hAnsi="Menlo" w:cs="Menlo"/>
          <w:color w:val="CE9178"/>
          <w:sz w:val="18"/>
          <w:szCs w:val="18"/>
        </w:rPr>
        <w:t>'Overall Season Type'</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添加网格</w:t>
      </w:r>
      <w:r>
        <w:rPr>
          <w:rFonts w:ascii="SimSun" w:eastAsia="SimSun" w:hAnsi="SimSun" w:cs="SimSun"/>
          <w:color w:val="608B4E"/>
          <w:sz w:val="18"/>
          <w:szCs w:val="18"/>
        </w:rPr>
        <w:t>线</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ax.grid(</w:t>
      </w:r>
      <w:proofErr w:type="gramEnd"/>
      <w:r>
        <w:rPr>
          <w:rFonts w:ascii="Menlo" w:eastAsia="Times New Roman" w:hAnsi="Menlo" w:cs="Menlo"/>
          <w:color w:val="569CD6"/>
          <w:sz w:val="18"/>
          <w:szCs w:val="18"/>
        </w:rPr>
        <w:t>True</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设置图</w:t>
      </w:r>
      <w:r>
        <w:rPr>
          <w:rFonts w:ascii="MS Mincho" w:eastAsia="MS Mincho" w:hAnsi="MS Mincho" w:cs="MS Mincho"/>
          <w:color w:val="608B4E"/>
          <w:sz w:val="18"/>
          <w:szCs w:val="18"/>
        </w:rPr>
        <w:t>例</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plt.legend(</w:t>
      </w:r>
      <w:proofErr w:type="gramEnd"/>
      <w:r>
        <w:rPr>
          <w:rFonts w:ascii="Menlo" w:eastAsia="Times New Roman" w:hAnsi="Menlo" w:cs="Menlo"/>
          <w:color w:val="9CDCFE"/>
          <w:sz w:val="18"/>
          <w:szCs w:val="18"/>
        </w:rPr>
        <w:t>loc</w:t>
      </w:r>
      <w:r>
        <w:rPr>
          <w:rFonts w:ascii="Menlo" w:eastAsia="Times New Roman" w:hAnsi="Menlo" w:cs="Menlo"/>
          <w:color w:val="D4D4D4"/>
          <w:sz w:val="18"/>
          <w:szCs w:val="18"/>
        </w:rPr>
        <w:t xml:space="preserve"> = </w:t>
      </w:r>
      <w:r>
        <w:rPr>
          <w:rFonts w:ascii="Menlo" w:eastAsia="Times New Roman" w:hAnsi="Menlo" w:cs="Menlo"/>
          <w:color w:val="CE9178"/>
          <w:sz w:val="18"/>
          <w:szCs w:val="18"/>
        </w:rPr>
        <w:t>'best'</w:t>
      </w:r>
      <w:r>
        <w:rPr>
          <w:rFonts w:ascii="Menlo" w:eastAsia="Times New Roman" w:hAnsi="Menlo" w:cs="Menlo"/>
          <w:color w:val="D4D4D4"/>
          <w:sz w:val="18"/>
          <w:szCs w:val="18"/>
        </w:rPr>
        <w:t>)</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显示图</w:t>
      </w:r>
      <w:r>
        <w:rPr>
          <w:rFonts w:ascii="MS Mincho" w:eastAsia="MS Mincho" w:hAnsi="MS Mincho" w:cs="MS Mincho"/>
          <w:color w:val="608B4E"/>
          <w:sz w:val="18"/>
          <w:szCs w:val="18"/>
        </w:rPr>
        <w:t>形</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plt.savefig(</w:t>
      </w:r>
      <w:proofErr w:type="gramEnd"/>
      <w:r>
        <w:rPr>
          <w:rFonts w:ascii="Menlo" w:eastAsia="Times New Roman" w:hAnsi="Menlo" w:cs="Menlo"/>
          <w:color w:val="CE9178"/>
          <w:sz w:val="18"/>
          <w:szCs w:val="18"/>
        </w:rPr>
        <w:t>"radar_total.png"</w:t>
      </w:r>
      <w:r>
        <w:rPr>
          <w:rFonts w:ascii="Menlo" w:eastAsia="Times New Roman" w:hAnsi="Menlo" w:cs="Menlo"/>
          <w:color w:val="D4D4D4"/>
          <w:sz w:val="18"/>
          <w:szCs w:val="18"/>
        </w:rPr>
        <w:t>)</w:t>
      </w:r>
    </w:p>
    <w:commentRangeEnd w:id="99"/>
    <w:p w:rsidR="00810D4E" w:rsidRPr="0039277B" w:rsidRDefault="00A64E7B" w:rsidP="0039277B">
      <w:pPr>
        <w:rPr>
          <w:lang w:eastAsia="zh-CN"/>
        </w:rPr>
      </w:pPr>
      <w:r>
        <w:rPr>
          <w:rStyle w:val="ad"/>
          <w:rFonts w:ascii="宋体" w:hAnsi="宋体" w:cstheme="minorBidi"/>
        </w:rPr>
        <w:commentReference w:id="99"/>
      </w:r>
    </w:p>
    <w:p w:rsidR="0039277B" w:rsidRDefault="0039277B" w:rsidP="003E19BB">
      <w:pPr>
        <w:pStyle w:val="2"/>
        <w:rPr>
          <w:lang w:eastAsia="zh-CN"/>
        </w:rPr>
      </w:pPr>
    </w:p>
    <w:p w:rsidR="0039277B" w:rsidRDefault="0039277B" w:rsidP="003E19BB">
      <w:pPr>
        <w:pStyle w:val="2"/>
        <w:rPr>
          <w:lang w:eastAsia="zh-CN"/>
        </w:rPr>
      </w:pPr>
    </w:p>
    <w:p w:rsidR="0039277B" w:rsidRDefault="0039277B" w:rsidP="003E19BB">
      <w:pPr>
        <w:pStyle w:val="2"/>
        <w:rPr>
          <w:lang w:eastAsia="zh-CN"/>
        </w:rPr>
      </w:pPr>
    </w:p>
    <w:p w:rsidR="0039277B" w:rsidRDefault="0039277B" w:rsidP="003E19BB">
      <w:pPr>
        <w:pStyle w:val="2"/>
        <w:rPr>
          <w:lang w:eastAsia="zh-CN"/>
        </w:rPr>
      </w:pPr>
    </w:p>
    <w:p w:rsidR="00856EE3" w:rsidRDefault="00040593" w:rsidP="003E19BB">
      <w:pPr>
        <w:pStyle w:val="2"/>
        <w:rPr>
          <w:lang w:eastAsia="zh-CN"/>
        </w:rPr>
      </w:pPr>
      <w:r>
        <w:rPr>
          <w:lang w:eastAsia="zh-CN"/>
        </w:rPr>
        <w:t>5.7</w:t>
      </w:r>
      <w:r w:rsidR="00856EE3">
        <w:rPr>
          <w:lang w:eastAsia="zh-CN"/>
        </w:rPr>
        <w:t xml:space="preserve"> </w:t>
      </w:r>
      <w:r w:rsidR="00856EE3">
        <w:rPr>
          <w:rFonts w:hint="eastAsia"/>
          <w:lang w:eastAsia="zh-CN"/>
        </w:rPr>
        <w:t>本章</w:t>
      </w:r>
      <w:r w:rsidR="00856EE3">
        <w:rPr>
          <w:lang w:eastAsia="zh-CN"/>
        </w:rPr>
        <w:t>小</w:t>
      </w:r>
      <w:r w:rsidR="00856EE3">
        <w:rPr>
          <w:rFonts w:ascii="SimSun" w:eastAsia="SimSun" w:hAnsi="SimSun" w:cs="SimSun"/>
          <w:lang w:eastAsia="zh-CN"/>
        </w:rPr>
        <w:t>结</w:t>
      </w:r>
    </w:p>
    <w:p w:rsidR="00895630" w:rsidRDefault="002C3FC0" w:rsidP="00856EE3">
      <w:pPr>
        <w:rPr>
          <w:lang w:eastAsia="zh-CN"/>
        </w:rPr>
      </w:pPr>
      <w:r>
        <w:rPr>
          <w:lang w:eastAsia="zh-CN"/>
        </w:rPr>
        <w:tab/>
      </w:r>
    </w:p>
    <w:p w:rsidR="00895630" w:rsidRDefault="00895630" w:rsidP="00856EE3">
      <w:pPr>
        <w:rPr>
          <w:lang w:eastAsia="zh-CN"/>
        </w:rPr>
      </w:pPr>
    </w:p>
    <w:p w:rsidR="00A64E7B" w:rsidRDefault="002C3FC0" w:rsidP="00A64E7B">
      <w:pPr>
        <w:ind w:firstLine="720"/>
        <w:rPr>
          <w:lang w:eastAsia="zh-CN"/>
        </w:rPr>
      </w:pPr>
      <w:del w:id="100" w:author="SYY" w:date="2018-04-15T01:03:00Z">
        <w:r w:rsidDel="00A64E7B">
          <w:rPr>
            <w:rFonts w:hint="eastAsia"/>
            <w:lang w:eastAsia="zh-CN"/>
          </w:rPr>
          <w:delText>第三章</w:delText>
        </w:r>
        <w:r w:rsidDel="00A64E7B">
          <w:rPr>
            <w:lang w:eastAsia="zh-CN"/>
          </w:rPr>
          <w:delText>与第四章介绍了</w:delText>
        </w:r>
        <w:r w:rsidDel="00A64E7B">
          <w:rPr>
            <w:lang w:eastAsia="zh-CN"/>
          </w:rPr>
          <w:delText>“</w:delText>
        </w:r>
        <w:r w:rsidDel="00A64E7B">
          <w:rPr>
            <w:lang w:eastAsia="zh-CN"/>
          </w:rPr>
          <w:delText>四季型人</w:delText>
        </w:r>
        <w:r w:rsidDel="00A64E7B">
          <w:rPr>
            <w:lang w:eastAsia="zh-CN"/>
          </w:rPr>
          <w:delText>”</w:delText>
        </w:r>
        <w:r w:rsidDel="00A64E7B">
          <w:rPr>
            <w:lang w:eastAsia="zh-CN"/>
          </w:rPr>
          <w:delText>判断的方法和相关算法的可行性及应用过程。</w:delText>
        </w:r>
      </w:del>
      <w:r>
        <w:rPr>
          <w:rFonts w:hint="eastAsia"/>
          <w:lang w:eastAsia="zh-CN"/>
        </w:rPr>
        <w:t>本章</w:t>
      </w:r>
      <w:r>
        <w:rPr>
          <w:lang w:eastAsia="zh-CN"/>
        </w:rPr>
        <w:t>将第三章与第四章的方法应用在</w:t>
      </w:r>
      <w:r>
        <w:rPr>
          <w:rFonts w:hint="eastAsia"/>
          <w:lang w:eastAsia="zh-CN"/>
        </w:rPr>
        <w:t>实际</w:t>
      </w:r>
      <w:r>
        <w:rPr>
          <w:lang w:eastAsia="zh-CN"/>
        </w:rPr>
        <w:t>的系统中，</w:t>
      </w:r>
      <w:r>
        <w:rPr>
          <w:rFonts w:hint="eastAsia"/>
          <w:lang w:eastAsia="zh-CN"/>
        </w:rPr>
        <w:t>编写代码</w:t>
      </w:r>
      <w:r>
        <w:rPr>
          <w:lang w:eastAsia="zh-CN"/>
        </w:rPr>
        <w:t>设计并实现了可以与用户交互的、</w:t>
      </w:r>
      <w:r>
        <w:rPr>
          <w:rFonts w:hint="eastAsia"/>
          <w:lang w:eastAsia="zh-CN"/>
        </w:rPr>
        <w:t>可以</w:t>
      </w:r>
      <w:r>
        <w:rPr>
          <w:lang w:eastAsia="zh-CN"/>
        </w:rPr>
        <w:t>使用的</w:t>
      </w:r>
      <w:r>
        <w:rPr>
          <w:lang w:eastAsia="zh-CN"/>
        </w:rPr>
        <w:t>“</w:t>
      </w:r>
      <w:r>
        <w:rPr>
          <w:lang w:eastAsia="zh-CN"/>
        </w:rPr>
        <w:t>四季型人</w:t>
      </w:r>
      <w:r>
        <w:rPr>
          <w:lang w:eastAsia="zh-CN"/>
        </w:rPr>
        <w:t>”</w:t>
      </w:r>
      <w:r>
        <w:rPr>
          <w:lang w:eastAsia="zh-CN"/>
        </w:rPr>
        <w:t>检测系统</w:t>
      </w:r>
      <w:moveToRangeStart w:id="101" w:author="SYY" w:date="2018-04-15T01:04:00Z" w:name="move511517575"/>
      <w:moveTo w:id="102" w:author="SYY" w:date="2018-04-15T01:04:00Z">
        <w:r w:rsidR="00A64E7B">
          <w:rPr>
            <w:lang w:eastAsia="zh-CN"/>
          </w:rPr>
          <w:t>。</w:t>
        </w:r>
      </w:moveTo>
    </w:p>
    <w:moveToRangeEnd w:id="101"/>
    <w:p w:rsidR="00A64E7B" w:rsidRDefault="00A64E7B" w:rsidP="00A64E7B">
      <w:pPr>
        <w:ind w:firstLine="720"/>
        <w:rPr>
          <w:ins w:id="103" w:author="SYY" w:date="2018-04-15T01:04:00Z"/>
          <w:rFonts w:hint="eastAsia"/>
          <w:lang w:eastAsia="zh-CN"/>
        </w:rPr>
      </w:pPr>
    </w:p>
    <w:p w:rsidR="00A64E7B" w:rsidRDefault="00A64E7B" w:rsidP="00A64E7B">
      <w:pPr>
        <w:ind w:firstLine="720"/>
        <w:rPr>
          <w:ins w:id="104" w:author="SYY" w:date="2018-04-15T01:04:00Z"/>
          <w:rFonts w:hint="eastAsia"/>
          <w:lang w:eastAsia="zh-CN"/>
        </w:rPr>
      </w:pPr>
      <w:moveToRangeStart w:id="105" w:author="SYY" w:date="2018-04-15T01:03:00Z" w:name="move511517567"/>
      <w:moveTo w:id="106" w:author="SYY" w:date="2018-04-15T01:03:00Z">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moveTo>
    </w:p>
    <w:p w:rsidR="00A64E7B" w:rsidRDefault="00A64E7B" w:rsidP="00A64E7B">
      <w:pPr>
        <w:ind w:firstLine="720"/>
        <w:rPr>
          <w:ins w:id="107" w:author="SYY" w:date="2018-04-15T01:04:00Z"/>
          <w:lang w:eastAsia="zh-CN"/>
        </w:rPr>
      </w:pPr>
      <w:ins w:id="108" w:author="SYY" w:date="2018-04-15T01:04:00Z">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综合计算模块和用户交互模块。每个模块分别实现了对应的功能，</w:t>
        </w:r>
        <w:r>
          <w:rPr>
            <w:rFonts w:hint="eastAsia"/>
            <w:lang w:eastAsia="zh-CN"/>
          </w:rPr>
          <w:t>通过</w:t>
        </w:r>
        <w:r>
          <w:rPr>
            <w:lang w:eastAsia="zh-CN"/>
          </w:rPr>
          <w:t>模块之间参数的传递，</w:t>
        </w:r>
        <w:r>
          <w:rPr>
            <w:rFonts w:hint="eastAsia"/>
            <w:lang w:eastAsia="zh-CN"/>
          </w:rPr>
          <w:t>达到</w:t>
        </w:r>
        <w:r>
          <w:rPr>
            <w:lang w:eastAsia="zh-CN"/>
          </w:rPr>
          <w:t>完成</w:t>
        </w:r>
        <w:r>
          <w:rPr>
            <w:lang w:eastAsia="zh-CN"/>
          </w:rPr>
          <w:t>“</w:t>
        </w:r>
        <w:r>
          <w:rPr>
            <w:lang w:eastAsia="zh-CN"/>
          </w:rPr>
          <w:t>四季型人</w:t>
        </w:r>
        <w:r>
          <w:rPr>
            <w:lang w:eastAsia="zh-CN"/>
          </w:rPr>
          <w:t>”</w:t>
        </w:r>
        <w:r>
          <w:rPr>
            <w:lang w:eastAsia="zh-CN"/>
          </w:rPr>
          <w:t>判断的功能。</w:t>
        </w:r>
      </w:ins>
    </w:p>
    <w:p w:rsidR="00A64E7B" w:rsidRDefault="00A64E7B" w:rsidP="00A64E7B">
      <w:pPr>
        <w:ind w:firstLine="720"/>
        <w:rPr>
          <w:lang w:eastAsia="zh-CN"/>
        </w:rPr>
      </w:pPr>
    </w:p>
    <w:p w:rsidR="00856EE3" w:rsidDel="00A64E7B" w:rsidRDefault="002C3FC0" w:rsidP="00895630">
      <w:pPr>
        <w:ind w:firstLine="720"/>
        <w:rPr>
          <w:lang w:eastAsia="zh-CN"/>
        </w:rPr>
      </w:pPr>
      <w:moveFromRangeStart w:id="109" w:author="SYY" w:date="2018-04-15T01:04:00Z" w:name="move511517575"/>
      <w:moveToRangeEnd w:id="105"/>
      <w:moveFrom w:id="110" w:author="SYY" w:date="2018-04-15T01:04:00Z">
        <w:r w:rsidDel="00A64E7B">
          <w:rPr>
            <w:lang w:eastAsia="zh-CN"/>
          </w:rPr>
          <w:lastRenderedPageBreak/>
          <w:t>。</w:t>
        </w:r>
      </w:moveFrom>
    </w:p>
    <w:moveFromRangeEnd w:id="109"/>
    <w:p w:rsidR="002C3FC0" w:rsidRDefault="002C3FC0" w:rsidP="002C3FC0">
      <w:pPr>
        <w:rPr>
          <w:lang w:eastAsia="zh-CN"/>
        </w:rPr>
      </w:pPr>
      <w:r>
        <w:rPr>
          <w:lang w:eastAsia="zh-CN"/>
        </w:rPr>
        <w:tab/>
      </w:r>
      <w:del w:id="111" w:author="SYY" w:date="2018-04-15T01:04:00Z">
        <w:r w:rsidDel="00A64E7B">
          <w:rPr>
            <w:rFonts w:hint="eastAsia"/>
            <w:lang w:eastAsia="zh-CN"/>
          </w:rPr>
          <w:delText>系统</w:delText>
        </w:r>
        <w:r w:rsidDel="00A64E7B">
          <w:rPr>
            <w:lang w:eastAsia="zh-CN"/>
          </w:rPr>
          <w:delText>实现了</w:delText>
        </w:r>
      </w:del>
      <w:r>
        <w:rPr>
          <w:lang w:eastAsia="zh-CN"/>
        </w:rPr>
        <w:t>用户</w:t>
      </w:r>
      <w:r>
        <w:rPr>
          <w:rFonts w:hint="eastAsia"/>
          <w:lang w:eastAsia="zh-CN"/>
        </w:rPr>
        <w:t>从</w:t>
      </w:r>
      <w:r>
        <w:rPr>
          <w:lang w:eastAsia="zh-CN"/>
        </w:rPr>
        <w:t>本地选择一张图片，</w:t>
      </w:r>
      <w:commentRangeStart w:id="112"/>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commentRangeEnd w:id="112"/>
      <w:r w:rsidR="00A64E7B">
        <w:rPr>
          <w:rStyle w:val="ad"/>
          <w:rFonts w:ascii="宋体" w:hAnsi="宋体" w:cstheme="minorBidi"/>
        </w:rPr>
        <w:commentReference w:id="112"/>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ab/>
      </w:r>
    </w:p>
    <w:p w:rsidR="002C3FC0" w:rsidDel="00A64E7B" w:rsidRDefault="002C3FC0" w:rsidP="002C3FC0">
      <w:pPr>
        <w:ind w:firstLine="720"/>
        <w:rPr>
          <w:del w:id="113" w:author="SYY" w:date="2018-04-15T01:04:00Z"/>
          <w:lang w:eastAsia="zh-CN"/>
        </w:rPr>
      </w:pPr>
      <w:del w:id="114" w:author="SYY" w:date="2018-04-15T01:04:00Z">
        <w:r w:rsidDel="00A64E7B">
          <w:rPr>
            <w:rFonts w:hint="eastAsia"/>
            <w:lang w:eastAsia="zh-CN"/>
          </w:rPr>
          <w:delText>本</w:delText>
        </w:r>
        <w:r w:rsidDel="00A64E7B">
          <w:rPr>
            <w:lang w:eastAsia="zh-CN"/>
          </w:rPr>
          <w:delText>系统分为以下几个模块，</w:delText>
        </w:r>
        <w:r w:rsidDel="00A64E7B">
          <w:rPr>
            <w:rFonts w:hint="eastAsia"/>
            <w:lang w:eastAsia="zh-CN"/>
          </w:rPr>
          <w:delText>分别是</w:delText>
        </w:r>
        <w:r w:rsidDel="00A64E7B">
          <w:rPr>
            <w:lang w:eastAsia="zh-CN"/>
          </w:rPr>
          <w:delText>面部识别模块、</w:delText>
        </w:r>
        <w:r w:rsidDel="00A64E7B">
          <w:rPr>
            <w:rFonts w:hint="eastAsia"/>
            <w:lang w:eastAsia="zh-CN"/>
          </w:rPr>
          <w:delText>分区域</w:delText>
        </w:r>
        <w:r w:rsidDel="00A64E7B">
          <w:rPr>
            <w:lang w:eastAsia="zh-CN"/>
          </w:rPr>
          <w:delText>的季节类型</w:delText>
        </w:r>
        <w:r w:rsidDel="00A64E7B">
          <w:rPr>
            <w:rFonts w:hint="eastAsia"/>
            <w:lang w:eastAsia="zh-CN"/>
          </w:rPr>
          <w:delText>判断</w:delText>
        </w:r>
        <w:r w:rsidDel="00A64E7B">
          <w:rPr>
            <w:lang w:eastAsia="zh-CN"/>
          </w:rPr>
          <w:delText>模块</w:delText>
        </w:r>
        <w:r w:rsidDel="00A64E7B">
          <w:rPr>
            <w:rFonts w:hint="eastAsia"/>
            <w:lang w:eastAsia="zh-CN"/>
          </w:rPr>
          <w:delText>、</w:delText>
        </w:r>
        <w:r w:rsidDel="00A64E7B">
          <w:rPr>
            <w:lang w:eastAsia="zh-CN"/>
          </w:rPr>
          <w:delText>综合计算模块和用户交互模块。每个模块分别实现了对应的功能，</w:delText>
        </w:r>
        <w:r w:rsidDel="00A64E7B">
          <w:rPr>
            <w:rFonts w:hint="eastAsia"/>
            <w:lang w:eastAsia="zh-CN"/>
          </w:rPr>
          <w:delText>通过</w:delText>
        </w:r>
        <w:r w:rsidDel="00A64E7B">
          <w:rPr>
            <w:lang w:eastAsia="zh-CN"/>
          </w:rPr>
          <w:delText>模块之间参数的传递，</w:delText>
        </w:r>
        <w:r w:rsidDel="00A64E7B">
          <w:rPr>
            <w:rFonts w:hint="eastAsia"/>
            <w:lang w:eastAsia="zh-CN"/>
          </w:rPr>
          <w:delText>达到</w:delText>
        </w:r>
        <w:r w:rsidDel="00A64E7B">
          <w:rPr>
            <w:lang w:eastAsia="zh-CN"/>
          </w:rPr>
          <w:delText>完成</w:delText>
        </w:r>
        <w:r w:rsidDel="00A64E7B">
          <w:rPr>
            <w:lang w:eastAsia="zh-CN"/>
          </w:rPr>
          <w:delText>“</w:delText>
        </w:r>
        <w:r w:rsidDel="00A64E7B">
          <w:rPr>
            <w:lang w:eastAsia="zh-CN"/>
          </w:rPr>
          <w:delText>四季型人</w:delText>
        </w:r>
        <w:r w:rsidDel="00A64E7B">
          <w:rPr>
            <w:lang w:eastAsia="zh-CN"/>
          </w:rPr>
          <w:delText>”</w:delText>
        </w:r>
        <w:r w:rsidDel="00A64E7B">
          <w:rPr>
            <w:lang w:eastAsia="zh-CN"/>
          </w:rPr>
          <w:delText>判断的功能。</w:delText>
        </w:r>
      </w:del>
    </w:p>
    <w:p w:rsidR="002C3FC0" w:rsidDel="00A64E7B" w:rsidRDefault="002C3FC0" w:rsidP="002C3FC0">
      <w:pPr>
        <w:ind w:firstLine="720"/>
        <w:rPr>
          <w:lang w:eastAsia="zh-CN"/>
        </w:rPr>
      </w:pPr>
      <w:moveFromRangeStart w:id="115" w:author="SYY" w:date="2018-04-15T01:03:00Z" w:name="move511517567"/>
      <w:moveFrom w:id="116" w:author="SYY" w:date="2018-04-15T01:03:00Z">
        <w:r w:rsidDel="00A64E7B">
          <w:rPr>
            <w:rFonts w:hint="eastAsia"/>
            <w:lang w:eastAsia="zh-CN"/>
          </w:rPr>
          <w:t>本系统</w:t>
        </w:r>
        <w:r w:rsidDel="00A64E7B">
          <w:rPr>
            <w:lang w:eastAsia="zh-CN"/>
          </w:rPr>
          <w:t>的主要设计思想是首先对用户</w:t>
        </w:r>
        <w:r w:rsidDel="00A64E7B">
          <w:rPr>
            <w:rFonts w:hint="eastAsia"/>
            <w:lang w:eastAsia="zh-CN"/>
          </w:rPr>
          <w:t>上传</w:t>
        </w:r>
        <w:r w:rsidDel="00A64E7B">
          <w:rPr>
            <w:lang w:eastAsia="zh-CN"/>
          </w:rPr>
          <w:t>的正面照片进行人脸识别及关键点划分，</w:t>
        </w:r>
        <w:r w:rsidDel="00A64E7B">
          <w:rPr>
            <w:rFonts w:hint="eastAsia"/>
            <w:lang w:eastAsia="zh-CN"/>
          </w:rPr>
          <w:t>划分出</w:t>
        </w:r>
        <w:r w:rsidDel="00A64E7B">
          <w:rPr>
            <w:lang w:eastAsia="zh-CN"/>
          </w:rPr>
          <w:t>不同的关键部位。其次再将关键部位分别进行</w:t>
        </w:r>
        <w:r w:rsidDel="00A64E7B">
          <w:rPr>
            <w:rFonts w:hint="eastAsia"/>
            <w:lang w:eastAsia="zh-CN"/>
          </w:rPr>
          <w:t>季节类型</w:t>
        </w:r>
        <w:r w:rsidDel="00A64E7B">
          <w:rPr>
            <w:lang w:eastAsia="zh-CN"/>
          </w:rPr>
          <w:t>归类并计算与四种季节类型的</w:t>
        </w:r>
        <w:r w:rsidDel="00A64E7B">
          <w:rPr>
            <w:rFonts w:hint="eastAsia"/>
            <w:lang w:eastAsia="zh-CN"/>
          </w:rPr>
          <w:t>匹配程度</w:t>
        </w:r>
        <w:r w:rsidDel="00A64E7B">
          <w:rPr>
            <w:lang w:eastAsia="zh-CN"/>
          </w:rPr>
          <w:t>。最后综合计算关键部位的季节归类结果，</w:t>
        </w:r>
        <w:r w:rsidDel="00A64E7B">
          <w:rPr>
            <w:rFonts w:hint="eastAsia"/>
            <w:lang w:eastAsia="zh-CN"/>
          </w:rPr>
          <w:t>得出</w:t>
        </w:r>
        <w:r w:rsidDel="00A64E7B">
          <w:rPr>
            <w:lang w:eastAsia="zh-CN"/>
          </w:rPr>
          <w:t>对该人物所属季节类型的定性和定量判断。</w:t>
        </w:r>
      </w:moveFrom>
    </w:p>
    <w:moveFromRangeEnd w:id="115"/>
    <w:p w:rsidR="002C3FC0" w:rsidRDefault="002C3FC0" w:rsidP="0018224D">
      <w:pPr>
        <w:rPr>
          <w:lang w:eastAsia="zh-CN"/>
        </w:rPr>
      </w:pPr>
    </w:p>
    <w:p w:rsidR="00856EE3" w:rsidRDefault="00856EE3" w:rsidP="003E19BB">
      <w:pPr>
        <w:pStyle w:val="1"/>
        <w:rPr>
          <w:lang w:eastAsia="zh-CN"/>
        </w:rPr>
      </w:pPr>
      <w:r>
        <w:rPr>
          <w:rFonts w:hint="eastAsia"/>
          <w:lang w:eastAsia="zh-CN"/>
        </w:rPr>
        <w:t>第六章</w:t>
      </w:r>
      <w:r>
        <w:rPr>
          <w:lang w:eastAsia="zh-CN"/>
        </w:rPr>
        <w:t xml:space="preserve"> </w:t>
      </w:r>
      <w:r>
        <w:rPr>
          <w:rFonts w:ascii="SimSun" w:eastAsia="SimSun" w:hAnsi="SimSun" w:cs="SimSun"/>
          <w:lang w:eastAsia="zh-CN"/>
        </w:rPr>
        <w:t>测试</w:t>
      </w:r>
      <w:r>
        <w:rPr>
          <w:lang w:eastAsia="zh-CN"/>
        </w:rPr>
        <w:t>与分析</w:t>
      </w:r>
    </w:p>
    <w:p w:rsidR="0018224D" w:rsidRDefault="00856EE3" w:rsidP="003E19BB">
      <w:pPr>
        <w:pStyle w:val="2"/>
        <w:rPr>
          <w:lang w:eastAsia="zh-CN"/>
        </w:rPr>
      </w:pPr>
      <w:r>
        <w:rPr>
          <w:rFonts w:hint="eastAsia"/>
          <w:lang w:eastAsia="zh-CN"/>
        </w:rPr>
        <w:tab/>
      </w:r>
    </w:p>
    <w:p w:rsidR="00856EE3" w:rsidRDefault="00856EE3" w:rsidP="003E19BB">
      <w:pPr>
        <w:pStyle w:val="2"/>
        <w:rPr>
          <w:lang w:eastAsia="zh-CN"/>
        </w:rPr>
      </w:pPr>
      <w:r>
        <w:rPr>
          <w:lang w:eastAsia="zh-CN"/>
        </w:rPr>
        <w:t xml:space="preserve">6.1 </w:t>
      </w:r>
      <w:r>
        <w:rPr>
          <w:rFonts w:hint="eastAsia"/>
          <w:lang w:eastAsia="zh-CN"/>
        </w:rPr>
        <w:t>系</w:t>
      </w:r>
      <w:r>
        <w:rPr>
          <w:rFonts w:ascii="SimSun" w:eastAsia="SimSun" w:hAnsi="SimSun" w:cs="SimSun"/>
          <w:lang w:eastAsia="zh-CN"/>
        </w:rPr>
        <w:t>统应</w:t>
      </w:r>
      <w:r>
        <w:rPr>
          <w:rFonts w:hint="eastAsia"/>
          <w:lang w:eastAsia="zh-CN"/>
        </w:rPr>
        <w:t>用效果</w:t>
      </w:r>
    </w:p>
    <w:p w:rsidR="0018224D" w:rsidRPr="008A1966" w:rsidRDefault="0018224D" w:rsidP="008A1966">
      <w:pPr>
        <w:rPr>
          <w:lang w:eastAsia="zh-CN"/>
        </w:rPr>
      </w:pPr>
    </w:p>
    <w:p w:rsidR="008A1966" w:rsidRDefault="008A1966" w:rsidP="008A1966">
      <w:pPr>
        <w:rPr>
          <w:lang w:eastAsia="zh-CN"/>
        </w:rPr>
      </w:pPr>
      <w:r>
        <w:rPr>
          <w:lang w:eastAsia="zh-CN"/>
        </w:rPr>
        <w:tab/>
      </w:r>
      <w:r>
        <w:rPr>
          <w:lang w:eastAsia="zh-CN"/>
        </w:rPr>
        <w:t>如图</w:t>
      </w:r>
      <w:r>
        <w:rPr>
          <w:lang w:eastAsia="zh-CN"/>
        </w:rPr>
        <w:t>6.1</w:t>
      </w:r>
      <w:r>
        <w:rPr>
          <w:rFonts w:hint="eastAsia"/>
          <w:lang w:eastAsia="zh-CN"/>
        </w:rPr>
        <w:t>所示</w:t>
      </w:r>
      <w:r>
        <w:rPr>
          <w:lang w:eastAsia="zh-CN"/>
        </w:rPr>
        <w:t>，</w:t>
      </w:r>
      <w:r>
        <w:rPr>
          <w:rFonts w:hint="eastAsia"/>
          <w:lang w:eastAsia="zh-CN"/>
        </w:rPr>
        <w:t>我们</w:t>
      </w:r>
      <w:r>
        <w:rPr>
          <w:lang w:eastAsia="zh-CN"/>
        </w:rPr>
        <w:t>从本文</w:t>
      </w:r>
      <w:r>
        <w:rPr>
          <w:lang w:eastAsia="zh-CN"/>
        </w:rPr>
        <w:t>3.1</w:t>
      </w:r>
      <w:r>
        <w:rPr>
          <w:rFonts w:hint="eastAsia"/>
          <w:lang w:eastAsia="zh-CN"/>
        </w:rPr>
        <w:t>章节</w:t>
      </w:r>
      <w:r>
        <w:rPr>
          <w:lang w:eastAsia="zh-CN"/>
        </w:rPr>
        <w:t>所描述的数据</w:t>
      </w:r>
      <w:r>
        <w:rPr>
          <w:rFonts w:hint="eastAsia"/>
          <w:lang w:eastAsia="zh-CN"/>
        </w:rPr>
        <w:t>库</w:t>
      </w:r>
      <w:r>
        <w:rPr>
          <w:lang w:eastAsia="zh-CN"/>
        </w:rPr>
        <w:t>中，</w:t>
      </w:r>
      <w:r>
        <w:rPr>
          <w:rFonts w:hint="eastAsia"/>
          <w:lang w:eastAsia="zh-CN"/>
        </w:rPr>
        <w:t>随机</w:t>
      </w:r>
      <w:r>
        <w:rPr>
          <w:lang w:eastAsia="zh-CN"/>
        </w:rPr>
        <w:t>分别在被归类为春季、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类型的人物图像中各自选择一张，按顺序分别</w:t>
      </w:r>
      <w:r>
        <w:rPr>
          <w:rFonts w:hint="eastAsia"/>
          <w:lang w:eastAsia="zh-CN"/>
        </w:rPr>
        <w:t>标注</w:t>
      </w:r>
      <w:r>
        <w:rPr>
          <w:lang w:eastAsia="zh-CN"/>
        </w:rPr>
        <w:t>为</w:t>
      </w:r>
      <w:r>
        <w:rPr>
          <w:lang w:eastAsia="zh-CN"/>
        </w:rPr>
        <w:t>test1-4</w:t>
      </w:r>
      <w:r>
        <w:rPr>
          <w:lang w:eastAsia="zh-CN"/>
        </w:rPr>
        <w:t>，用于本章</w:t>
      </w:r>
      <w:r>
        <w:rPr>
          <w:rFonts w:hint="eastAsia"/>
          <w:lang w:eastAsia="zh-CN"/>
        </w:rPr>
        <w:t>对于</w:t>
      </w:r>
      <w:r>
        <w:rPr>
          <w:lang w:eastAsia="zh-CN"/>
        </w:rPr>
        <w:t>系统应用效果的测试。</w:t>
      </w:r>
    </w:p>
    <w:p w:rsidR="008A1966" w:rsidRDefault="0033393A" w:rsidP="00C857E8">
      <w:pPr>
        <w:jc w:val="center"/>
        <w:rPr>
          <w:lang w:eastAsia="zh-CN"/>
        </w:rPr>
      </w:pPr>
      <w:r>
        <w:rPr>
          <w:noProof/>
          <w:lang w:eastAsia="zh-CN"/>
        </w:rPr>
        <w:drawing>
          <wp:inline distT="0" distB="0" distL="0" distR="0">
            <wp:extent cx="2707767" cy="2707767"/>
            <wp:effectExtent l="0" t="0" r="10160" b="10160"/>
            <wp:docPr id="24" name="Picture 24" descr="../Desktop/pho/test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ho/test1_meitu_1.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15256" cy="2715256"/>
                    </a:xfrm>
                    <a:prstGeom prst="rect">
                      <a:avLst/>
                    </a:prstGeom>
                    <a:noFill/>
                    <a:ln>
                      <a:noFill/>
                    </a:ln>
                  </pic:spPr>
                </pic:pic>
              </a:graphicData>
            </a:graphic>
          </wp:inline>
        </w:drawing>
      </w:r>
    </w:p>
    <w:p w:rsidR="001F4894" w:rsidRDefault="001F4894" w:rsidP="008A1966">
      <w:pPr>
        <w:rPr>
          <w:lang w:eastAsia="zh-CN"/>
        </w:rPr>
      </w:pPr>
    </w:p>
    <w:p w:rsidR="001F4894" w:rsidRDefault="001F4894" w:rsidP="001F4894">
      <w:pPr>
        <w:jc w:val="center"/>
        <w:rPr>
          <w:lang w:eastAsia="zh-CN"/>
        </w:rPr>
      </w:pPr>
      <w:r>
        <w:rPr>
          <w:rFonts w:hint="eastAsia"/>
          <w:lang w:eastAsia="zh-CN"/>
        </w:rPr>
        <w:t>图</w:t>
      </w:r>
      <w:r>
        <w:rPr>
          <w:lang w:eastAsia="zh-CN"/>
        </w:rPr>
        <w:t xml:space="preserve">6.1 </w:t>
      </w:r>
      <w:r>
        <w:rPr>
          <w:rFonts w:hint="eastAsia"/>
          <w:lang w:eastAsia="zh-CN"/>
        </w:rPr>
        <w:t>测试用例</w:t>
      </w:r>
      <w:r>
        <w:rPr>
          <w:lang w:eastAsia="zh-CN"/>
        </w:rPr>
        <w:t>示意图</w:t>
      </w:r>
    </w:p>
    <w:p w:rsidR="001F4894" w:rsidRDefault="001F4894" w:rsidP="008A1966">
      <w:pPr>
        <w:rPr>
          <w:lang w:eastAsia="zh-CN"/>
        </w:rPr>
      </w:pPr>
    </w:p>
    <w:p w:rsidR="008A1966" w:rsidRDefault="008A1966" w:rsidP="008A1966">
      <w:pPr>
        <w:rPr>
          <w:lang w:eastAsia="zh-CN"/>
        </w:rPr>
      </w:pPr>
      <w:r>
        <w:rPr>
          <w:lang w:eastAsia="zh-CN"/>
        </w:rPr>
        <w:t>以图像</w:t>
      </w:r>
      <w:r>
        <w:rPr>
          <w:rFonts w:hint="eastAsia"/>
          <w:lang w:eastAsia="zh-CN"/>
        </w:rPr>
        <w:t>test</w:t>
      </w:r>
      <w:r>
        <w:rPr>
          <w:lang w:eastAsia="zh-CN"/>
        </w:rPr>
        <w:t>1</w:t>
      </w:r>
      <w:r>
        <w:rPr>
          <w:lang w:eastAsia="zh-CN"/>
        </w:rPr>
        <w:t>为例的系统应用过程如下：</w:t>
      </w:r>
    </w:p>
    <w:p w:rsidR="008A1966" w:rsidRDefault="008A1966" w:rsidP="008A1966">
      <w:pPr>
        <w:rPr>
          <w:lang w:eastAsia="zh-CN"/>
        </w:rPr>
      </w:pPr>
      <w:r>
        <w:rPr>
          <w:rFonts w:hint="eastAsia"/>
          <w:lang w:eastAsia="zh-CN"/>
        </w:rPr>
        <w:t>（</w:t>
      </w:r>
      <w:r>
        <w:rPr>
          <w:lang w:eastAsia="zh-CN"/>
        </w:rPr>
        <w:t>1</w:t>
      </w:r>
      <w:r>
        <w:rPr>
          <w:rFonts w:hint="eastAsia"/>
          <w:lang w:eastAsia="zh-CN"/>
        </w:rPr>
        <w:t>）打开</w:t>
      </w:r>
      <w:r>
        <w:rPr>
          <w:lang w:eastAsia="zh-CN"/>
        </w:rPr>
        <w:t>“</w:t>
      </w:r>
      <w:r>
        <w:rPr>
          <w:rFonts w:hint="eastAsia"/>
          <w:lang w:eastAsia="zh-CN"/>
        </w:rPr>
        <w:t>四季型人</w:t>
      </w:r>
      <w:r>
        <w:rPr>
          <w:lang w:eastAsia="zh-CN"/>
        </w:rPr>
        <w:t>”</w:t>
      </w:r>
      <w:r>
        <w:rPr>
          <w:lang w:eastAsia="zh-CN"/>
        </w:rPr>
        <w:t>检测系统，</w:t>
      </w:r>
      <w:r>
        <w:rPr>
          <w:rFonts w:hint="eastAsia"/>
          <w:lang w:eastAsia="zh-CN"/>
        </w:rPr>
        <w:t>主界面</w:t>
      </w:r>
      <w:r>
        <w:rPr>
          <w:lang w:eastAsia="zh-CN"/>
        </w:rPr>
        <w:t>如图</w:t>
      </w:r>
      <w:r>
        <w:rPr>
          <w:lang w:eastAsia="zh-CN"/>
        </w:rPr>
        <w:t>6.2</w:t>
      </w:r>
      <w:r>
        <w:rPr>
          <w:rFonts w:hint="eastAsia"/>
          <w:lang w:eastAsia="zh-CN"/>
        </w:rPr>
        <w:t>所示</w:t>
      </w:r>
      <w:r>
        <w:rPr>
          <w:lang w:eastAsia="zh-CN"/>
        </w:rPr>
        <w:t>。</w:t>
      </w:r>
    </w:p>
    <w:p w:rsidR="00DD7656" w:rsidRDefault="00DD7656" w:rsidP="00DD7656">
      <w:pPr>
        <w:jc w:val="center"/>
        <w:rPr>
          <w:lang w:eastAsia="zh-CN"/>
        </w:rPr>
      </w:pPr>
      <w:r>
        <w:rPr>
          <w:rFonts w:hint="eastAsia"/>
          <w:noProof/>
          <w:lang w:eastAsia="zh-CN"/>
        </w:rPr>
        <w:drawing>
          <wp:inline distT="0" distB="0" distL="0" distR="0">
            <wp:extent cx="2044827" cy="2135702"/>
            <wp:effectExtent l="0" t="0" r="0" b="0"/>
            <wp:docPr id="25" name="Picture 25" descr="../Desktop/Screen%20Shot%202018-04-09%20at%209.44.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4.05%20PM.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56802" cy="2148209"/>
                    </a:xfrm>
                    <a:prstGeom prst="rect">
                      <a:avLst/>
                    </a:prstGeom>
                    <a:noFill/>
                    <a:ln>
                      <a:noFill/>
                    </a:ln>
                  </pic:spPr>
                </pic:pic>
              </a:graphicData>
            </a:graphic>
          </wp:inline>
        </w:drawing>
      </w:r>
    </w:p>
    <w:p w:rsidR="00DD7656" w:rsidRDefault="00DD7656" w:rsidP="00DD7656">
      <w:pPr>
        <w:jc w:val="center"/>
        <w:rPr>
          <w:lang w:eastAsia="zh-CN"/>
        </w:rPr>
      </w:pPr>
      <w:r>
        <w:rPr>
          <w:rFonts w:hint="eastAsia"/>
          <w:lang w:eastAsia="zh-CN"/>
        </w:rPr>
        <w:t>图</w:t>
      </w:r>
      <w:r>
        <w:rPr>
          <w:lang w:eastAsia="zh-CN"/>
        </w:rPr>
        <w:t>6.2 “</w:t>
      </w:r>
      <w:r>
        <w:rPr>
          <w:lang w:eastAsia="zh-CN"/>
        </w:rPr>
        <w:t>四季型人</w:t>
      </w:r>
      <w:r>
        <w:rPr>
          <w:lang w:eastAsia="zh-CN"/>
        </w:rPr>
        <w:t>”</w:t>
      </w:r>
      <w:r>
        <w:rPr>
          <w:lang w:eastAsia="zh-CN"/>
        </w:rPr>
        <w:t>检测系统主界面</w:t>
      </w:r>
    </w:p>
    <w:p w:rsidR="008A1966" w:rsidRDefault="008A1966" w:rsidP="008A1966">
      <w:pPr>
        <w:rPr>
          <w:lang w:eastAsia="zh-CN"/>
        </w:rPr>
      </w:pPr>
      <w:r>
        <w:rPr>
          <w:rFonts w:hint="eastAsia"/>
          <w:lang w:eastAsia="zh-CN"/>
        </w:rPr>
        <w:t>（</w:t>
      </w:r>
      <w:r>
        <w:rPr>
          <w:lang w:eastAsia="zh-CN"/>
        </w:rPr>
        <w:t>2</w:t>
      </w:r>
      <w:r>
        <w:rPr>
          <w:rFonts w:hint="eastAsia"/>
          <w:lang w:eastAsia="zh-CN"/>
        </w:rPr>
        <w:t>）</w:t>
      </w:r>
      <w:r w:rsidR="008C6021">
        <w:rPr>
          <w:lang w:eastAsia="zh-CN"/>
        </w:rPr>
        <w:t>在主界面</w:t>
      </w:r>
      <w:r>
        <w:rPr>
          <w:lang w:eastAsia="zh-CN"/>
        </w:rPr>
        <w:t>点击</w:t>
      </w:r>
      <w:r>
        <w:rPr>
          <w:lang w:eastAsia="zh-CN"/>
        </w:rPr>
        <w:t>“</w:t>
      </w:r>
      <w:r w:rsidR="008C6021">
        <w:rPr>
          <w:lang w:eastAsia="zh-CN"/>
        </w:rPr>
        <w:t>选择一张照片</w:t>
      </w:r>
      <w:r>
        <w:rPr>
          <w:lang w:eastAsia="zh-CN"/>
        </w:rPr>
        <w:t>”</w:t>
      </w:r>
      <w:r w:rsidR="008C6021">
        <w:rPr>
          <w:lang w:eastAsia="zh-CN"/>
        </w:rPr>
        <w:t>按钮，</w:t>
      </w:r>
      <w:r w:rsidR="008C6021">
        <w:rPr>
          <w:rFonts w:hint="eastAsia"/>
          <w:lang w:eastAsia="zh-CN"/>
        </w:rPr>
        <w:t>弹出选择</w:t>
      </w:r>
      <w:r w:rsidR="008C6021">
        <w:rPr>
          <w:lang w:eastAsia="zh-CN"/>
        </w:rPr>
        <w:t>本地图片界面如图</w:t>
      </w:r>
      <w:r w:rsidR="008C6021">
        <w:rPr>
          <w:lang w:eastAsia="zh-CN"/>
        </w:rPr>
        <w:t>6.3</w:t>
      </w:r>
      <w:r w:rsidR="008C6021">
        <w:rPr>
          <w:rFonts w:hint="eastAsia"/>
          <w:lang w:eastAsia="zh-CN"/>
        </w:rPr>
        <w:t>所示</w:t>
      </w:r>
      <w:r w:rsidR="008C6021">
        <w:rPr>
          <w:lang w:eastAsia="zh-CN"/>
        </w:rPr>
        <w:t>，</w:t>
      </w:r>
      <w:r w:rsidR="008C6021">
        <w:rPr>
          <w:rFonts w:hint="eastAsia"/>
          <w:lang w:eastAsia="zh-CN"/>
        </w:rPr>
        <w:t>选择</w:t>
      </w:r>
      <w:r w:rsidR="008C6021">
        <w:rPr>
          <w:lang w:eastAsia="zh-CN"/>
        </w:rPr>
        <w:t>被测试图片</w:t>
      </w:r>
      <w:r w:rsidR="008C6021">
        <w:rPr>
          <w:lang w:eastAsia="zh-CN"/>
        </w:rPr>
        <w:t>test1</w:t>
      </w:r>
      <w:r w:rsidR="008C6021">
        <w:rPr>
          <w:lang w:eastAsia="zh-CN"/>
        </w:rPr>
        <w:t>并点击</w:t>
      </w:r>
      <w:r w:rsidR="008C6021">
        <w:rPr>
          <w:lang w:eastAsia="zh-CN"/>
        </w:rPr>
        <w:t>“open”</w:t>
      </w:r>
      <w:r w:rsidR="008C6021">
        <w:rPr>
          <w:lang w:eastAsia="zh-CN"/>
        </w:rPr>
        <w:t>按钮。</w:t>
      </w:r>
    </w:p>
    <w:p w:rsidR="00DD7656" w:rsidRDefault="007C225C" w:rsidP="00C857E8">
      <w:pPr>
        <w:jc w:val="center"/>
        <w:rPr>
          <w:lang w:eastAsia="zh-CN"/>
        </w:rPr>
      </w:pPr>
      <w:r>
        <w:rPr>
          <w:rFonts w:hint="eastAsia"/>
          <w:noProof/>
          <w:lang w:eastAsia="zh-CN"/>
        </w:rPr>
        <w:lastRenderedPageBreak/>
        <w:drawing>
          <wp:inline distT="0" distB="0" distL="0" distR="0">
            <wp:extent cx="4129659" cy="3068433"/>
            <wp:effectExtent l="0" t="0" r="10795" b="5080"/>
            <wp:docPr id="32" name="Picture 32" descr="../Desktop/Screen%20Shot%202018-04-10%20at%209.45.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0%20at%209.45.19%20AM.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162846" cy="3093092"/>
                    </a:xfrm>
                    <a:prstGeom prst="rect">
                      <a:avLst/>
                    </a:prstGeom>
                    <a:noFill/>
                    <a:ln>
                      <a:noFill/>
                    </a:ln>
                  </pic:spPr>
                </pic:pic>
              </a:graphicData>
            </a:graphic>
          </wp:inline>
        </w:drawing>
      </w:r>
    </w:p>
    <w:p w:rsidR="0072363C" w:rsidRDefault="0072363C" w:rsidP="0072363C">
      <w:pPr>
        <w:jc w:val="center"/>
        <w:rPr>
          <w:lang w:eastAsia="zh-CN"/>
        </w:rPr>
      </w:pPr>
      <w:r>
        <w:rPr>
          <w:rFonts w:hint="eastAsia"/>
          <w:lang w:eastAsia="zh-CN"/>
        </w:rPr>
        <w:t>图</w:t>
      </w:r>
      <w:r>
        <w:rPr>
          <w:lang w:eastAsia="zh-CN"/>
        </w:rPr>
        <w:t xml:space="preserve">6.3 </w:t>
      </w:r>
      <w:r>
        <w:rPr>
          <w:rFonts w:hint="eastAsia"/>
          <w:lang w:eastAsia="zh-CN"/>
        </w:rPr>
        <w:t>选择</w:t>
      </w:r>
      <w:r>
        <w:rPr>
          <w:lang w:eastAsia="zh-CN"/>
        </w:rPr>
        <w:t>本地照片</w:t>
      </w:r>
    </w:p>
    <w:p w:rsidR="00DD7656" w:rsidRDefault="00DD7656" w:rsidP="008A1966">
      <w:pPr>
        <w:rPr>
          <w:lang w:eastAsia="zh-CN"/>
        </w:rPr>
      </w:pPr>
    </w:p>
    <w:p w:rsidR="008C6021" w:rsidRDefault="008C6021" w:rsidP="008A1966">
      <w:pPr>
        <w:rPr>
          <w:lang w:eastAsia="zh-CN"/>
        </w:rPr>
      </w:pPr>
      <w:r>
        <w:rPr>
          <w:rFonts w:hint="eastAsia"/>
          <w:lang w:eastAsia="zh-CN"/>
        </w:rPr>
        <w:t>（</w:t>
      </w:r>
      <w:r>
        <w:rPr>
          <w:lang w:eastAsia="zh-CN"/>
        </w:rPr>
        <w:t>3</w:t>
      </w:r>
      <w:r>
        <w:rPr>
          <w:rFonts w:hint="eastAsia"/>
          <w:lang w:eastAsia="zh-CN"/>
        </w:rPr>
        <w:t>）</w:t>
      </w:r>
      <w:r>
        <w:rPr>
          <w:lang w:eastAsia="zh-CN"/>
        </w:rPr>
        <w:t>如图</w:t>
      </w:r>
      <w:r>
        <w:rPr>
          <w:lang w:eastAsia="zh-CN"/>
        </w:rPr>
        <w:t>6.4</w:t>
      </w:r>
      <w:r>
        <w:rPr>
          <w:rFonts w:hint="eastAsia"/>
          <w:lang w:eastAsia="zh-CN"/>
        </w:rPr>
        <w:t>所示</w:t>
      </w:r>
      <w:r>
        <w:rPr>
          <w:lang w:eastAsia="zh-CN"/>
        </w:rPr>
        <w:t>，选择本地图片界面被关闭，</w:t>
      </w:r>
      <w:r>
        <w:rPr>
          <w:rFonts w:hint="eastAsia"/>
          <w:lang w:eastAsia="zh-CN"/>
        </w:rPr>
        <w:t>选中</w:t>
      </w:r>
      <w:r>
        <w:rPr>
          <w:lang w:eastAsia="zh-CN"/>
        </w:rPr>
        <w:t>的</w:t>
      </w:r>
      <w:r>
        <w:rPr>
          <w:rFonts w:hint="eastAsia"/>
          <w:lang w:eastAsia="zh-CN"/>
        </w:rPr>
        <w:t>照片</w:t>
      </w:r>
      <w:r>
        <w:rPr>
          <w:lang w:eastAsia="zh-CN"/>
        </w:rPr>
        <w:t>test1</w:t>
      </w:r>
      <w:r>
        <w:rPr>
          <w:rFonts w:hint="eastAsia"/>
          <w:lang w:eastAsia="zh-CN"/>
        </w:rPr>
        <w:t>被</w:t>
      </w:r>
      <w:r>
        <w:rPr>
          <w:lang w:eastAsia="zh-CN"/>
        </w:rPr>
        <w:t>展示在主界面窗口上。</w:t>
      </w:r>
    </w:p>
    <w:p w:rsidR="0072363C" w:rsidRDefault="0072363C" w:rsidP="00C857E8">
      <w:pPr>
        <w:jc w:val="center"/>
        <w:rPr>
          <w:lang w:eastAsia="zh-CN"/>
        </w:rPr>
      </w:pPr>
      <w:r>
        <w:rPr>
          <w:rFonts w:hint="eastAsia"/>
          <w:noProof/>
          <w:lang w:eastAsia="zh-CN"/>
        </w:rPr>
        <w:drawing>
          <wp:inline distT="0" distB="0" distL="0" distR="0">
            <wp:extent cx="2677795" cy="2791460"/>
            <wp:effectExtent l="0" t="0" r="0" b="2540"/>
            <wp:docPr id="33" name="Picture 33" descr="../Desktop/Screen%20Shot%202018-04-10%20at%209.53.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0%20at%209.53.50%20AM.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89304" cy="2803458"/>
                    </a:xfrm>
                    <a:prstGeom prst="rect">
                      <a:avLst/>
                    </a:prstGeom>
                    <a:noFill/>
                    <a:ln>
                      <a:noFill/>
                    </a:ln>
                  </pic:spPr>
                </pic:pic>
              </a:graphicData>
            </a:graphic>
          </wp:inline>
        </w:drawing>
      </w:r>
    </w:p>
    <w:p w:rsidR="0072363C" w:rsidRDefault="0072363C" w:rsidP="0072363C">
      <w:pPr>
        <w:jc w:val="center"/>
        <w:rPr>
          <w:lang w:eastAsia="zh-CN"/>
        </w:rPr>
      </w:pPr>
      <w:r>
        <w:rPr>
          <w:rFonts w:hint="eastAsia"/>
          <w:lang w:eastAsia="zh-CN"/>
        </w:rPr>
        <w:t>图</w:t>
      </w:r>
      <w:r>
        <w:rPr>
          <w:lang w:eastAsia="zh-CN"/>
        </w:rPr>
        <w:t xml:space="preserve">6.4 </w:t>
      </w:r>
      <w:r>
        <w:rPr>
          <w:lang w:eastAsia="zh-CN"/>
        </w:rPr>
        <w:t>被选中的待测图片在主窗口展示</w:t>
      </w:r>
    </w:p>
    <w:p w:rsidR="0072363C" w:rsidRDefault="0072363C" w:rsidP="008A1966">
      <w:pPr>
        <w:rPr>
          <w:lang w:eastAsia="zh-CN"/>
        </w:rPr>
      </w:pPr>
    </w:p>
    <w:p w:rsidR="008C6021" w:rsidRDefault="008C6021" w:rsidP="008A1966">
      <w:pPr>
        <w:rPr>
          <w:lang w:eastAsia="zh-CN"/>
        </w:rPr>
      </w:pPr>
      <w:r>
        <w:rPr>
          <w:rFonts w:hint="eastAsia"/>
          <w:lang w:eastAsia="zh-CN"/>
        </w:rPr>
        <w:t>（</w:t>
      </w:r>
      <w:r>
        <w:rPr>
          <w:lang w:eastAsia="zh-CN"/>
        </w:rPr>
        <w:t>4</w:t>
      </w:r>
      <w:r>
        <w:rPr>
          <w:rFonts w:hint="eastAsia"/>
          <w:lang w:eastAsia="zh-CN"/>
        </w:rPr>
        <w:t>）</w:t>
      </w:r>
      <w:r>
        <w:rPr>
          <w:lang w:eastAsia="zh-CN"/>
        </w:rPr>
        <w:t>在主界面点击</w:t>
      </w:r>
      <w:r>
        <w:rPr>
          <w:lang w:eastAsia="zh-CN"/>
        </w:rPr>
        <w:t>“</w:t>
      </w:r>
      <w:r>
        <w:rPr>
          <w:lang w:eastAsia="zh-CN"/>
        </w:rPr>
        <w:t>测试季节类型</w:t>
      </w:r>
      <w:r>
        <w:rPr>
          <w:lang w:eastAsia="zh-CN"/>
        </w:rPr>
        <w:t>”</w:t>
      </w:r>
      <w:r>
        <w:rPr>
          <w:lang w:eastAsia="zh-CN"/>
        </w:rPr>
        <w:t>按钮，</w:t>
      </w:r>
      <w:r>
        <w:rPr>
          <w:rFonts w:hint="eastAsia"/>
          <w:lang w:eastAsia="zh-CN"/>
        </w:rPr>
        <w:t>弹出</w:t>
      </w:r>
      <w:r>
        <w:rPr>
          <w:lang w:eastAsia="zh-CN"/>
        </w:rPr>
        <w:t>新窗口如图</w:t>
      </w:r>
      <w:r>
        <w:rPr>
          <w:lang w:eastAsia="zh-CN"/>
        </w:rPr>
        <w:t>6.5</w:t>
      </w:r>
      <w:r>
        <w:rPr>
          <w:lang w:eastAsia="zh-CN"/>
        </w:rPr>
        <w:t>所示。</w:t>
      </w:r>
      <w:r>
        <w:rPr>
          <w:rFonts w:hint="eastAsia"/>
          <w:lang w:eastAsia="zh-CN"/>
        </w:rPr>
        <w:t>在</w:t>
      </w:r>
      <w:r>
        <w:rPr>
          <w:lang w:eastAsia="zh-CN"/>
        </w:rPr>
        <w:t>结果展示窗口，</w:t>
      </w:r>
      <w:r>
        <w:rPr>
          <w:rFonts w:hint="eastAsia"/>
          <w:lang w:eastAsia="zh-CN"/>
        </w:rPr>
        <w:t>左侧</w:t>
      </w:r>
      <w:r>
        <w:rPr>
          <w:lang w:eastAsia="zh-CN"/>
        </w:rPr>
        <w:t>雷达图显示了</w:t>
      </w:r>
      <w:r>
        <w:rPr>
          <w:rFonts w:hint="eastAsia"/>
          <w:lang w:eastAsia="zh-CN"/>
        </w:rPr>
        <w:t>唇部</w:t>
      </w:r>
      <w:r>
        <w:rPr>
          <w:lang w:eastAsia="zh-CN"/>
        </w:rPr>
        <w:t>、</w:t>
      </w:r>
      <w:r>
        <w:rPr>
          <w:rFonts w:hint="eastAsia"/>
          <w:lang w:eastAsia="zh-CN"/>
        </w:rPr>
        <w:t>皮肤</w:t>
      </w:r>
      <w:r>
        <w:rPr>
          <w:lang w:eastAsia="zh-CN"/>
        </w:rPr>
        <w:t>、</w:t>
      </w:r>
      <w:r>
        <w:rPr>
          <w:rFonts w:hint="eastAsia"/>
          <w:lang w:eastAsia="zh-CN"/>
        </w:rPr>
        <w:t>眼部</w:t>
      </w:r>
      <w:r>
        <w:rPr>
          <w:lang w:eastAsia="zh-CN"/>
        </w:rPr>
        <w:t>、</w:t>
      </w:r>
      <w:r>
        <w:rPr>
          <w:rFonts w:hint="eastAsia"/>
          <w:lang w:eastAsia="zh-CN"/>
        </w:rPr>
        <w:t>眉毛</w:t>
      </w:r>
      <w:r>
        <w:rPr>
          <w:lang w:eastAsia="zh-CN"/>
        </w:rPr>
        <w:t>四个区域分别的季节类型判断结果，</w:t>
      </w:r>
      <w:r>
        <w:rPr>
          <w:rFonts w:hint="eastAsia"/>
          <w:lang w:eastAsia="zh-CN"/>
        </w:rPr>
        <w:t>右侧</w:t>
      </w:r>
      <w:r>
        <w:rPr>
          <w:lang w:eastAsia="zh-CN"/>
        </w:rPr>
        <w:t>雷达图显示了综合的人物整体季节类型判断结果及具体与每个季节类型的</w:t>
      </w:r>
      <w:r>
        <w:rPr>
          <w:rFonts w:hint="eastAsia"/>
          <w:lang w:eastAsia="zh-CN"/>
        </w:rPr>
        <w:t>相似度</w:t>
      </w:r>
      <w:r>
        <w:rPr>
          <w:lang w:eastAsia="zh-CN"/>
        </w:rPr>
        <w:t>的定量结果。</w:t>
      </w:r>
    </w:p>
    <w:p w:rsidR="0072363C" w:rsidRDefault="0072363C" w:rsidP="0072363C">
      <w:pPr>
        <w:jc w:val="center"/>
        <w:rPr>
          <w:lang w:eastAsia="zh-CN"/>
        </w:rPr>
      </w:pPr>
      <w:r>
        <w:rPr>
          <w:rFonts w:hint="eastAsia"/>
          <w:noProof/>
          <w:lang w:eastAsia="zh-CN"/>
        </w:rPr>
        <w:lastRenderedPageBreak/>
        <w:drawing>
          <wp:inline distT="0" distB="0" distL="0" distR="0">
            <wp:extent cx="6134279" cy="2974340"/>
            <wp:effectExtent l="0" t="0" r="12700" b="0"/>
            <wp:docPr id="34" name="Picture 34" descr="../Desktop/Screen%20Shot%202018-04-10%20at%209.54.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0%20at%209.54.22%20AM.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35205" cy="2974789"/>
                    </a:xfrm>
                    <a:prstGeom prst="rect">
                      <a:avLst/>
                    </a:prstGeom>
                    <a:noFill/>
                    <a:ln>
                      <a:noFill/>
                    </a:ln>
                  </pic:spPr>
                </pic:pic>
              </a:graphicData>
            </a:graphic>
          </wp:inline>
        </w:drawing>
      </w:r>
    </w:p>
    <w:p w:rsidR="0072363C" w:rsidRDefault="0072363C" w:rsidP="0072363C">
      <w:pPr>
        <w:jc w:val="center"/>
        <w:rPr>
          <w:lang w:eastAsia="zh-CN"/>
        </w:rPr>
      </w:pPr>
      <w:r>
        <w:rPr>
          <w:rFonts w:hint="eastAsia"/>
          <w:lang w:eastAsia="zh-CN"/>
        </w:rPr>
        <w:t>图</w:t>
      </w:r>
      <w:r>
        <w:rPr>
          <w:lang w:eastAsia="zh-CN"/>
        </w:rPr>
        <w:t xml:space="preserve">6.5 </w:t>
      </w:r>
      <w:r>
        <w:rPr>
          <w:rFonts w:hint="eastAsia"/>
          <w:lang w:eastAsia="zh-CN"/>
        </w:rPr>
        <w:t>结果展示</w:t>
      </w:r>
      <w:r>
        <w:rPr>
          <w:lang w:eastAsia="zh-CN"/>
        </w:rPr>
        <w:t>窗口</w:t>
      </w:r>
    </w:p>
    <w:p w:rsidR="008C6021" w:rsidRDefault="008C6021" w:rsidP="008A1966">
      <w:pPr>
        <w:rPr>
          <w:lang w:eastAsia="zh-CN"/>
        </w:rPr>
      </w:pPr>
    </w:p>
    <w:p w:rsidR="008C6021" w:rsidRDefault="008C6021" w:rsidP="008C6021">
      <w:pPr>
        <w:ind w:firstLine="720"/>
        <w:rPr>
          <w:lang w:eastAsia="zh-CN"/>
        </w:rPr>
      </w:pPr>
      <w:r>
        <w:rPr>
          <w:rFonts w:hint="eastAsia"/>
          <w:lang w:eastAsia="zh-CN"/>
        </w:rPr>
        <w:t>显然</w:t>
      </w:r>
      <w:r>
        <w:rPr>
          <w:lang w:eastAsia="zh-CN"/>
        </w:rPr>
        <w:t>，</w:t>
      </w:r>
      <w:r>
        <w:rPr>
          <w:lang w:eastAsia="zh-CN"/>
        </w:rPr>
        <w:t>“</w:t>
      </w:r>
      <w:r>
        <w:rPr>
          <w:lang w:eastAsia="zh-CN"/>
        </w:rPr>
        <w:t>四季型人</w:t>
      </w:r>
      <w:r>
        <w:rPr>
          <w:lang w:eastAsia="zh-CN"/>
        </w:rPr>
        <w:t>”</w:t>
      </w:r>
      <w:r>
        <w:rPr>
          <w:lang w:eastAsia="zh-CN"/>
        </w:rPr>
        <w:t>检测系统判断</w:t>
      </w:r>
      <w:r>
        <w:rPr>
          <w:lang w:eastAsia="zh-CN"/>
        </w:rPr>
        <w:t>test1</w:t>
      </w:r>
      <w:r>
        <w:rPr>
          <w:rFonts w:hint="eastAsia"/>
          <w:lang w:eastAsia="zh-CN"/>
        </w:rPr>
        <w:t>中</w:t>
      </w:r>
      <w:r>
        <w:rPr>
          <w:lang w:eastAsia="zh-CN"/>
        </w:rPr>
        <w:t>人物属于春季型，</w:t>
      </w:r>
      <w:r>
        <w:rPr>
          <w:rFonts w:hint="eastAsia"/>
          <w:lang w:eastAsia="zh-CN"/>
        </w:rPr>
        <w:t>这与</w:t>
      </w:r>
      <w:r>
        <w:rPr>
          <w:lang w:eastAsia="zh-CN"/>
        </w:rPr>
        <w:t>数据集中专家组的判断结果一致。</w:t>
      </w:r>
      <w:r>
        <w:rPr>
          <w:rFonts w:hint="eastAsia"/>
          <w:lang w:eastAsia="zh-CN"/>
        </w:rPr>
        <w:t>同样</w:t>
      </w:r>
      <w:r>
        <w:rPr>
          <w:lang w:eastAsia="zh-CN"/>
        </w:rPr>
        <w:t>，</w:t>
      </w:r>
      <w:r>
        <w:rPr>
          <w:rFonts w:hint="eastAsia"/>
          <w:lang w:eastAsia="zh-CN"/>
        </w:rPr>
        <w:t>对</w:t>
      </w:r>
      <w:r>
        <w:rPr>
          <w:lang w:eastAsia="zh-CN"/>
        </w:rPr>
        <w:t>test2-4</w:t>
      </w:r>
      <w:r>
        <w:rPr>
          <w:rFonts w:hint="eastAsia"/>
          <w:lang w:eastAsia="zh-CN"/>
        </w:rPr>
        <w:t>应用</w:t>
      </w:r>
      <w:r>
        <w:rPr>
          <w:lang w:eastAsia="zh-CN"/>
        </w:rPr>
        <w:t>上述（</w:t>
      </w:r>
      <w:r>
        <w:rPr>
          <w:lang w:eastAsia="zh-CN"/>
        </w:rPr>
        <w:t>1</w:t>
      </w:r>
      <w:r>
        <w:rPr>
          <w:lang w:eastAsia="zh-CN"/>
        </w:rPr>
        <w:t>）</w:t>
      </w:r>
      <w:r>
        <w:rPr>
          <w:lang w:eastAsia="zh-CN"/>
        </w:rPr>
        <w:t>-</w:t>
      </w:r>
      <w:r>
        <w:rPr>
          <w:lang w:eastAsia="zh-CN"/>
        </w:rPr>
        <w:t>（</w:t>
      </w:r>
      <w:r>
        <w:rPr>
          <w:lang w:eastAsia="zh-CN"/>
        </w:rPr>
        <w:t>3</w:t>
      </w:r>
      <w:r>
        <w:rPr>
          <w:lang w:eastAsia="zh-CN"/>
        </w:rPr>
        <w:t>）的步骤，</w:t>
      </w:r>
      <w:r>
        <w:rPr>
          <w:rFonts w:hint="eastAsia"/>
          <w:lang w:eastAsia="zh-CN"/>
        </w:rPr>
        <w:t>test</w:t>
      </w:r>
      <w:r>
        <w:rPr>
          <w:lang w:eastAsia="zh-CN"/>
        </w:rPr>
        <w:t>2-4</w:t>
      </w:r>
      <w:r>
        <w:rPr>
          <w:rFonts w:hint="eastAsia"/>
          <w:lang w:eastAsia="zh-CN"/>
        </w:rPr>
        <w:t>的</w:t>
      </w:r>
      <w:r>
        <w:rPr>
          <w:lang w:eastAsia="zh-CN"/>
        </w:rPr>
        <w:t>结果展示界面</w:t>
      </w:r>
      <w:r>
        <w:rPr>
          <w:rFonts w:hint="eastAsia"/>
          <w:lang w:eastAsia="zh-CN"/>
        </w:rPr>
        <w:t>如</w:t>
      </w:r>
      <w:r>
        <w:rPr>
          <w:lang w:eastAsia="zh-CN"/>
        </w:rPr>
        <w:t>图</w:t>
      </w:r>
      <w:r>
        <w:rPr>
          <w:lang w:eastAsia="zh-CN"/>
        </w:rPr>
        <w:t>6.6</w:t>
      </w:r>
      <w:r>
        <w:rPr>
          <w:rFonts w:hint="eastAsia"/>
          <w:lang w:eastAsia="zh-CN"/>
        </w:rPr>
        <w:t>所示</w:t>
      </w:r>
      <w:r>
        <w:rPr>
          <w:lang w:eastAsia="zh-CN"/>
        </w:rPr>
        <w:t>。</w:t>
      </w:r>
      <w:r>
        <w:rPr>
          <w:rFonts w:hint="eastAsia"/>
          <w:lang w:eastAsia="zh-CN"/>
        </w:rPr>
        <w:t>明显的</w:t>
      </w:r>
      <w:r>
        <w:rPr>
          <w:lang w:eastAsia="zh-CN"/>
        </w:rPr>
        <w:t>，</w:t>
      </w:r>
      <w:r>
        <w:rPr>
          <w:rFonts w:hint="eastAsia"/>
          <w:lang w:eastAsia="zh-CN"/>
        </w:rPr>
        <w:t>test</w:t>
      </w:r>
      <w:r>
        <w:rPr>
          <w:lang w:eastAsia="zh-CN"/>
        </w:rPr>
        <w:t>2-4</w:t>
      </w:r>
      <w:r>
        <w:rPr>
          <w:lang w:eastAsia="zh-CN"/>
        </w:rPr>
        <w:t>分别被系统判断为</w:t>
      </w:r>
      <w:r>
        <w:rPr>
          <w:lang w:eastAsia="zh-CN"/>
        </w:rPr>
        <w:t>“</w:t>
      </w:r>
      <w:r>
        <w:rPr>
          <w:lang w:eastAsia="zh-CN"/>
        </w:rPr>
        <w:t>夏季型人</w:t>
      </w:r>
      <w:r>
        <w:rPr>
          <w:lang w:eastAsia="zh-CN"/>
        </w:rPr>
        <w:t>”</w:t>
      </w:r>
      <w:r>
        <w:rPr>
          <w:lang w:eastAsia="zh-CN"/>
        </w:rPr>
        <w:t>、</w:t>
      </w:r>
      <w:r>
        <w:rPr>
          <w:lang w:eastAsia="zh-CN"/>
        </w:rPr>
        <w:t>“</w:t>
      </w:r>
      <w:r>
        <w:rPr>
          <w:lang w:eastAsia="zh-CN"/>
        </w:rPr>
        <w:t>秋季型人</w:t>
      </w:r>
      <w:r>
        <w:rPr>
          <w:lang w:eastAsia="zh-CN"/>
        </w:rPr>
        <w:t>”</w:t>
      </w:r>
      <w:r>
        <w:rPr>
          <w:lang w:eastAsia="zh-CN"/>
        </w:rPr>
        <w:t>、</w:t>
      </w:r>
      <w:r>
        <w:rPr>
          <w:lang w:eastAsia="zh-CN"/>
        </w:rPr>
        <w:t>“</w:t>
      </w:r>
      <w:r>
        <w:rPr>
          <w:lang w:eastAsia="zh-CN"/>
        </w:rPr>
        <w:t>冬季型人</w:t>
      </w:r>
      <w:r>
        <w:rPr>
          <w:lang w:eastAsia="zh-CN"/>
        </w:rPr>
        <w:t>”</w:t>
      </w:r>
      <w:r>
        <w:rPr>
          <w:lang w:eastAsia="zh-CN"/>
        </w:rPr>
        <w:t>，</w:t>
      </w:r>
      <w:r>
        <w:rPr>
          <w:rFonts w:hint="eastAsia"/>
          <w:lang w:eastAsia="zh-CN"/>
        </w:rPr>
        <w:t>这与</w:t>
      </w:r>
      <w:r>
        <w:rPr>
          <w:lang w:eastAsia="zh-CN"/>
        </w:rPr>
        <w:t>数据集中的归类也一致，</w:t>
      </w:r>
      <w:r>
        <w:rPr>
          <w:rFonts w:hint="eastAsia"/>
          <w:lang w:eastAsia="zh-CN"/>
        </w:rPr>
        <w:t>本系统</w:t>
      </w:r>
      <w:r>
        <w:rPr>
          <w:lang w:eastAsia="zh-CN"/>
        </w:rPr>
        <w:t>具有准确性。</w:t>
      </w:r>
    </w:p>
    <w:p w:rsidR="0090713D" w:rsidRDefault="006C1592" w:rsidP="00C857E8">
      <w:pPr>
        <w:jc w:val="center"/>
        <w:rPr>
          <w:lang w:eastAsia="zh-CN"/>
        </w:rPr>
      </w:pPr>
      <w:r>
        <w:rPr>
          <w:noProof/>
          <w:lang w:eastAsia="zh-CN"/>
        </w:rPr>
        <w:lastRenderedPageBreak/>
        <w:drawing>
          <wp:inline distT="0" distB="0" distL="0" distR="0">
            <wp:extent cx="4448869" cy="6060440"/>
            <wp:effectExtent l="0" t="0" r="0" b="10160"/>
            <wp:docPr id="35" name="Picture 35" descr="../Desktop/Screen%20Shot%202018-04-10%20at%2010.07.58%20A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0%20at%2010.07.58%20AM_meitu_1.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450055" cy="6062056"/>
                    </a:xfrm>
                    <a:prstGeom prst="rect">
                      <a:avLst/>
                    </a:prstGeom>
                    <a:noFill/>
                    <a:ln>
                      <a:noFill/>
                    </a:ln>
                  </pic:spPr>
                </pic:pic>
              </a:graphicData>
            </a:graphic>
          </wp:inline>
        </w:drawing>
      </w:r>
    </w:p>
    <w:p w:rsidR="0090713D" w:rsidRPr="008A1966" w:rsidRDefault="0090713D" w:rsidP="0090713D">
      <w:pPr>
        <w:jc w:val="center"/>
        <w:rPr>
          <w:lang w:eastAsia="zh-CN"/>
        </w:rPr>
      </w:pPr>
      <w:r>
        <w:rPr>
          <w:rFonts w:hint="eastAsia"/>
          <w:lang w:eastAsia="zh-CN"/>
        </w:rPr>
        <w:t>图</w:t>
      </w:r>
      <w:r>
        <w:rPr>
          <w:lang w:eastAsia="zh-CN"/>
        </w:rPr>
        <w:t xml:space="preserve">6.6 </w:t>
      </w:r>
      <w:r>
        <w:rPr>
          <w:rFonts w:hint="eastAsia"/>
          <w:lang w:eastAsia="zh-CN"/>
        </w:rPr>
        <w:t>test</w:t>
      </w:r>
      <w:r>
        <w:rPr>
          <w:lang w:eastAsia="zh-CN"/>
        </w:rPr>
        <w:t>2-4</w:t>
      </w:r>
      <w:r>
        <w:rPr>
          <w:lang w:eastAsia="zh-CN"/>
        </w:rPr>
        <w:t>测试结果展示</w:t>
      </w:r>
    </w:p>
    <w:p w:rsidR="00427432" w:rsidRDefault="00427432" w:rsidP="003E19BB">
      <w:pPr>
        <w:pStyle w:val="2"/>
        <w:rPr>
          <w:lang w:eastAsia="zh-CN"/>
        </w:rPr>
      </w:pPr>
    </w:p>
    <w:p w:rsidR="00856EE3" w:rsidRDefault="00856EE3" w:rsidP="003E19BB">
      <w:pPr>
        <w:pStyle w:val="2"/>
        <w:rPr>
          <w:lang w:eastAsia="zh-CN"/>
        </w:rPr>
      </w:pPr>
      <w:r>
        <w:rPr>
          <w:rFonts w:hint="eastAsia"/>
          <w:lang w:eastAsia="zh-CN"/>
        </w:rPr>
        <w:t>6.2</w:t>
      </w:r>
      <w:r>
        <w:rPr>
          <w:lang w:eastAsia="zh-CN"/>
        </w:rPr>
        <w:t xml:space="preserve"> </w:t>
      </w:r>
      <w:r>
        <w:rPr>
          <w:rFonts w:hint="eastAsia"/>
          <w:lang w:eastAsia="zh-CN"/>
        </w:rPr>
        <w:t>在数据集上</w:t>
      </w:r>
      <w:r>
        <w:rPr>
          <w:lang w:eastAsia="zh-CN"/>
        </w:rPr>
        <w:t>的准确度</w:t>
      </w:r>
      <w:r>
        <w:rPr>
          <w:rFonts w:ascii="SimSun" w:eastAsia="SimSun" w:hAnsi="SimSun" w:cs="SimSun"/>
          <w:lang w:eastAsia="zh-CN"/>
        </w:rPr>
        <w:t>测试</w:t>
      </w:r>
    </w:p>
    <w:p w:rsidR="000A596E" w:rsidRDefault="00856EE3" w:rsidP="006F2928">
      <w:pPr>
        <w:rPr>
          <w:lang w:eastAsia="zh-CN"/>
        </w:rPr>
      </w:pPr>
      <w:r>
        <w:rPr>
          <w:rFonts w:hint="eastAsia"/>
          <w:lang w:eastAsia="zh-CN"/>
        </w:rPr>
        <w:tab/>
      </w:r>
    </w:p>
    <w:p w:rsidR="0018224D" w:rsidRDefault="006F2928" w:rsidP="000A596E">
      <w:pPr>
        <w:ind w:firstLine="720"/>
        <w:rPr>
          <w:lang w:eastAsia="zh-CN"/>
        </w:rPr>
      </w:pPr>
      <w:r>
        <w:rPr>
          <w:lang w:eastAsia="zh-CN"/>
        </w:rPr>
        <w:t>我们在</w:t>
      </w:r>
      <w:r>
        <w:rPr>
          <w:lang w:eastAsia="zh-CN"/>
        </w:rPr>
        <w:t>3.1</w:t>
      </w:r>
      <w:r>
        <w:rPr>
          <w:rFonts w:hint="eastAsia"/>
          <w:lang w:eastAsia="zh-CN"/>
        </w:rPr>
        <w:t>中</w:t>
      </w:r>
      <w:r>
        <w:rPr>
          <w:lang w:eastAsia="zh-CN"/>
        </w:rPr>
        <w:t>的数据集上</w:t>
      </w:r>
      <w:r>
        <w:rPr>
          <w:rFonts w:hint="eastAsia"/>
          <w:lang w:eastAsia="zh-CN"/>
        </w:rPr>
        <w:t>对</w:t>
      </w:r>
      <w:r>
        <w:rPr>
          <w:lang w:eastAsia="zh-CN"/>
        </w:rPr>
        <w:t>本系统进行了准确度测试，数据集共</w:t>
      </w:r>
      <w:r>
        <w:rPr>
          <w:lang w:eastAsia="zh-CN"/>
        </w:rPr>
        <w:t>60</w:t>
      </w:r>
      <w:r>
        <w:rPr>
          <w:rFonts w:hint="eastAsia"/>
          <w:lang w:eastAsia="zh-CN"/>
        </w:rPr>
        <w:t>张</w:t>
      </w:r>
      <w:r>
        <w:rPr>
          <w:lang w:eastAsia="zh-CN"/>
        </w:rPr>
        <w:t>图像，</w:t>
      </w:r>
      <w:r>
        <w:rPr>
          <w:rFonts w:hint="eastAsia"/>
          <w:lang w:eastAsia="zh-CN"/>
        </w:rPr>
        <w:t>被</w:t>
      </w:r>
      <w:r>
        <w:rPr>
          <w:lang w:eastAsia="zh-CN"/>
        </w:rPr>
        <w:t>标注为春季型、</w:t>
      </w:r>
      <w:r>
        <w:rPr>
          <w:rFonts w:hint="eastAsia"/>
          <w:lang w:eastAsia="zh-CN"/>
        </w:rPr>
        <w:t>夏季型</w:t>
      </w:r>
      <w:r>
        <w:rPr>
          <w:lang w:eastAsia="zh-CN"/>
        </w:rPr>
        <w:t>、</w:t>
      </w:r>
      <w:r>
        <w:rPr>
          <w:rFonts w:hint="eastAsia"/>
          <w:lang w:eastAsia="zh-CN"/>
        </w:rPr>
        <w:t>秋季型</w:t>
      </w:r>
      <w:r>
        <w:rPr>
          <w:lang w:eastAsia="zh-CN"/>
        </w:rPr>
        <w:t>、冬季型的图像</w:t>
      </w:r>
      <w:r>
        <w:rPr>
          <w:rFonts w:hint="eastAsia"/>
          <w:lang w:eastAsia="zh-CN"/>
        </w:rPr>
        <w:t>分别</w:t>
      </w:r>
      <w:r>
        <w:rPr>
          <w:lang w:eastAsia="zh-CN"/>
        </w:rPr>
        <w:t>有</w:t>
      </w:r>
      <w:r>
        <w:rPr>
          <w:lang w:eastAsia="zh-CN"/>
        </w:rPr>
        <w:t>15</w:t>
      </w:r>
      <w:r>
        <w:rPr>
          <w:rFonts w:hint="eastAsia"/>
          <w:lang w:eastAsia="zh-CN"/>
        </w:rPr>
        <w:t>张</w:t>
      </w:r>
      <w:r>
        <w:rPr>
          <w:lang w:eastAsia="zh-CN"/>
        </w:rPr>
        <w:t>。</w:t>
      </w:r>
      <w:r w:rsidR="000A596E">
        <w:rPr>
          <w:lang w:eastAsia="zh-CN"/>
        </w:rPr>
        <w:t>如图</w:t>
      </w:r>
      <w:r w:rsidR="000A596E">
        <w:rPr>
          <w:lang w:eastAsia="zh-CN"/>
        </w:rPr>
        <w:t>6.7</w:t>
      </w:r>
      <w:r w:rsidR="000A596E">
        <w:rPr>
          <w:rFonts w:hint="eastAsia"/>
          <w:lang w:eastAsia="zh-CN"/>
        </w:rPr>
        <w:t>所示</w:t>
      </w:r>
      <w:r w:rsidR="000A596E">
        <w:rPr>
          <w:lang w:eastAsia="zh-CN"/>
        </w:rPr>
        <w:t>，我们把</w:t>
      </w:r>
      <w:r w:rsidR="000A596E">
        <w:rPr>
          <w:rFonts w:hint="eastAsia"/>
          <w:lang w:eastAsia="zh-CN"/>
        </w:rPr>
        <w:t>被标注为</w:t>
      </w:r>
      <w:r w:rsidR="000A596E">
        <w:rPr>
          <w:lang w:eastAsia="zh-CN"/>
        </w:rPr>
        <w:t>春季型的图像命名为</w:t>
      </w:r>
      <w:r w:rsidR="000A596E">
        <w:rPr>
          <w:lang w:eastAsia="zh-CN"/>
        </w:rPr>
        <w:t>sp01-15</w:t>
      </w:r>
      <w:r w:rsidR="000A596E">
        <w:rPr>
          <w:lang w:eastAsia="zh-CN"/>
        </w:rPr>
        <w:t>，被标注为夏季型的图像命名为</w:t>
      </w:r>
      <w:r w:rsidR="000A596E">
        <w:rPr>
          <w:lang w:eastAsia="zh-CN"/>
        </w:rPr>
        <w:t>sm01-15</w:t>
      </w:r>
      <w:r w:rsidR="000A596E">
        <w:rPr>
          <w:lang w:eastAsia="zh-CN"/>
        </w:rPr>
        <w:t>，</w:t>
      </w:r>
      <w:r w:rsidR="000A596E">
        <w:rPr>
          <w:rFonts w:hint="eastAsia"/>
          <w:lang w:eastAsia="zh-CN"/>
        </w:rPr>
        <w:t>被标注为</w:t>
      </w:r>
      <w:r w:rsidR="000A596E">
        <w:rPr>
          <w:lang w:eastAsia="zh-CN"/>
        </w:rPr>
        <w:t>秋季型的图像命名为</w:t>
      </w:r>
      <w:r w:rsidR="000A596E">
        <w:rPr>
          <w:lang w:eastAsia="zh-CN"/>
        </w:rPr>
        <w:t>f01-15</w:t>
      </w:r>
      <w:r w:rsidR="000A596E">
        <w:rPr>
          <w:lang w:eastAsia="zh-CN"/>
        </w:rPr>
        <w:t>，</w:t>
      </w:r>
      <w:r w:rsidR="000A596E">
        <w:rPr>
          <w:rFonts w:hint="eastAsia"/>
          <w:lang w:eastAsia="zh-CN"/>
        </w:rPr>
        <w:t>被</w:t>
      </w:r>
      <w:r w:rsidR="000A596E">
        <w:rPr>
          <w:lang w:eastAsia="zh-CN"/>
        </w:rPr>
        <w:t>标注为冬季型的图像命名为</w:t>
      </w:r>
      <w:r w:rsidR="000A596E">
        <w:rPr>
          <w:lang w:eastAsia="zh-CN"/>
        </w:rPr>
        <w:t>w01-15</w:t>
      </w:r>
      <w:r w:rsidR="000A596E">
        <w:rPr>
          <w:lang w:eastAsia="zh-CN"/>
        </w:rPr>
        <w:t>。</w:t>
      </w:r>
      <w:r>
        <w:rPr>
          <w:rFonts w:hint="eastAsia"/>
          <w:lang w:eastAsia="zh-CN"/>
        </w:rPr>
        <w:t>测试</w:t>
      </w:r>
      <w:r w:rsidR="000A596E">
        <w:rPr>
          <w:lang w:eastAsia="zh-CN"/>
        </w:rPr>
        <w:t>结果</w:t>
      </w:r>
      <w:r w:rsidR="000A596E">
        <w:rPr>
          <w:rFonts w:hint="eastAsia"/>
          <w:lang w:eastAsia="zh-CN"/>
        </w:rPr>
        <w:t>如</w:t>
      </w:r>
      <w:r w:rsidR="002D5B15">
        <w:rPr>
          <w:rFonts w:hint="eastAsia"/>
          <w:lang w:eastAsia="zh-CN"/>
        </w:rPr>
        <w:t>图</w:t>
      </w:r>
      <w:r w:rsidR="004D3343">
        <w:rPr>
          <w:lang w:eastAsia="zh-CN"/>
        </w:rPr>
        <w:t>6.8</w:t>
      </w:r>
      <w:r w:rsidR="000A596E">
        <w:rPr>
          <w:lang w:eastAsia="zh-CN"/>
        </w:rPr>
        <w:t>所示。</w:t>
      </w:r>
    </w:p>
    <w:p w:rsidR="000A596E" w:rsidRDefault="000A596E" w:rsidP="006F2928">
      <w:pPr>
        <w:rPr>
          <w:lang w:eastAsia="zh-CN"/>
        </w:rPr>
      </w:pPr>
    </w:p>
    <w:p w:rsidR="000A596E" w:rsidRDefault="000A596E" w:rsidP="006F2928">
      <w:pPr>
        <w:rPr>
          <w:lang w:eastAsia="zh-CN"/>
        </w:rPr>
      </w:pPr>
      <w:r>
        <w:rPr>
          <w:rFonts w:hint="eastAsia"/>
          <w:noProof/>
          <w:lang w:eastAsia="zh-CN"/>
        </w:rPr>
        <w:lastRenderedPageBreak/>
        <w:drawing>
          <wp:inline distT="0" distB="0" distL="0" distR="0">
            <wp:extent cx="5718175" cy="3125470"/>
            <wp:effectExtent l="0" t="0" r="0" b="0"/>
            <wp:docPr id="52" name="Picture 52" descr="../Desktop/Screen%20Shot%202018-04-11%20at%2012.2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1%20at%2012.23.27%20PM.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18175" cy="3125470"/>
                    </a:xfrm>
                    <a:prstGeom prst="rect">
                      <a:avLst/>
                    </a:prstGeom>
                    <a:noFill/>
                    <a:ln>
                      <a:noFill/>
                    </a:ln>
                  </pic:spPr>
                </pic:pic>
              </a:graphicData>
            </a:graphic>
          </wp:inline>
        </w:drawing>
      </w:r>
    </w:p>
    <w:p w:rsidR="000A596E" w:rsidRDefault="000A596E" w:rsidP="000A596E">
      <w:pPr>
        <w:jc w:val="center"/>
        <w:rPr>
          <w:lang w:eastAsia="zh-CN"/>
        </w:rPr>
      </w:pPr>
      <w:r>
        <w:rPr>
          <w:rFonts w:hint="eastAsia"/>
          <w:lang w:eastAsia="zh-CN"/>
        </w:rPr>
        <w:t>图</w:t>
      </w:r>
      <w:r>
        <w:rPr>
          <w:lang w:eastAsia="zh-CN"/>
        </w:rPr>
        <w:t xml:space="preserve">6.7 </w:t>
      </w:r>
      <w:r>
        <w:rPr>
          <w:rFonts w:hint="eastAsia"/>
          <w:lang w:eastAsia="zh-CN"/>
        </w:rPr>
        <w:t>数据集</w:t>
      </w:r>
      <w:r>
        <w:rPr>
          <w:lang w:eastAsia="zh-CN"/>
        </w:rPr>
        <w:t>的命名规则</w:t>
      </w:r>
    </w:p>
    <w:p w:rsidR="005958AE" w:rsidRDefault="005958AE" w:rsidP="000A596E">
      <w:pPr>
        <w:jc w:val="center"/>
        <w:rPr>
          <w:lang w:eastAsia="zh-CN"/>
        </w:rPr>
      </w:pPr>
    </w:p>
    <w:p w:rsidR="005958AE" w:rsidRDefault="005958AE" w:rsidP="000A596E">
      <w:pPr>
        <w:jc w:val="center"/>
        <w:rPr>
          <w:lang w:eastAsia="zh-CN"/>
        </w:rPr>
      </w:pPr>
    </w:p>
    <w:p w:rsidR="005C2434" w:rsidRDefault="005C2434" w:rsidP="000A596E">
      <w:pPr>
        <w:jc w:val="center"/>
        <w:rPr>
          <w:lang w:eastAsia="zh-CN"/>
        </w:rPr>
      </w:pPr>
    </w:p>
    <w:p w:rsidR="005C2434" w:rsidRDefault="005C2434" w:rsidP="000A596E">
      <w:pPr>
        <w:jc w:val="center"/>
        <w:rPr>
          <w:lang w:eastAsia="zh-CN"/>
        </w:rPr>
      </w:pPr>
    </w:p>
    <w:p w:rsidR="005C2434" w:rsidRDefault="00C05AEA" w:rsidP="000A596E">
      <w:pPr>
        <w:jc w:val="center"/>
        <w:rPr>
          <w:lang w:eastAsia="zh-CN"/>
        </w:rPr>
      </w:pPr>
      <w:r>
        <w:rPr>
          <w:rFonts w:hint="eastAsia"/>
          <w:noProof/>
          <w:lang w:eastAsia="zh-CN"/>
        </w:rPr>
        <w:lastRenderedPageBreak/>
        <w:drawing>
          <wp:inline distT="0" distB="0" distL="0" distR="0">
            <wp:extent cx="6072169" cy="8591392"/>
            <wp:effectExtent l="0" t="0" r="0" b="0"/>
            <wp:docPr id="54" name="Picture 54" descr="../Desktop/Screen%20Shot%202018-04-11%20at%206.56.51%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1%20at%206.56.51%20PM_meitu_1.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79415" cy="8601645"/>
                    </a:xfrm>
                    <a:prstGeom prst="rect">
                      <a:avLst/>
                    </a:prstGeom>
                    <a:noFill/>
                    <a:ln>
                      <a:noFill/>
                    </a:ln>
                  </pic:spPr>
                </pic:pic>
              </a:graphicData>
            </a:graphic>
          </wp:inline>
        </w:drawing>
      </w:r>
    </w:p>
    <w:p w:rsidR="005C2434" w:rsidRDefault="005C2434" w:rsidP="000A596E">
      <w:pPr>
        <w:jc w:val="center"/>
        <w:rPr>
          <w:lang w:eastAsia="zh-CN"/>
        </w:rPr>
      </w:pPr>
    </w:p>
    <w:p w:rsidR="005C2434" w:rsidRDefault="005C2434" w:rsidP="000A596E">
      <w:pPr>
        <w:jc w:val="center"/>
        <w:rPr>
          <w:lang w:eastAsia="zh-CN"/>
        </w:rPr>
      </w:pPr>
    </w:p>
    <w:p w:rsidR="005958AE" w:rsidRDefault="00BD6810" w:rsidP="000A596E">
      <w:pPr>
        <w:jc w:val="center"/>
        <w:rPr>
          <w:lang w:eastAsia="zh-CN"/>
        </w:rPr>
      </w:pPr>
      <w:r>
        <w:rPr>
          <w:rFonts w:hint="eastAsia"/>
          <w:lang w:eastAsia="zh-CN"/>
        </w:rPr>
        <w:t>图</w:t>
      </w:r>
      <w:r>
        <w:rPr>
          <w:lang w:eastAsia="zh-CN"/>
        </w:rPr>
        <w:t>6.8</w:t>
      </w:r>
      <w:r w:rsidR="005958AE">
        <w:rPr>
          <w:lang w:eastAsia="zh-CN"/>
        </w:rPr>
        <w:t xml:space="preserve"> </w:t>
      </w:r>
      <w:r>
        <w:rPr>
          <w:lang w:eastAsia="zh-CN"/>
        </w:rPr>
        <w:t xml:space="preserve"> </w:t>
      </w:r>
      <w:r w:rsidR="005958AE">
        <w:rPr>
          <w:lang w:eastAsia="zh-CN"/>
        </w:rPr>
        <w:t>“</w:t>
      </w:r>
      <w:r w:rsidR="005958AE">
        <w:rPr>
          <w:lang w:eastAsia="zh-CN"/>
        </w:rPr>
        <w:t>四季型人</w:t>
      </w:r>
      <w:r w:rsidR="005958AE">
        <w:rPr>
          <w:lang w:eastAsia="zh-CN"/>
        </w:rPr>
        <w:t>”</w:t>
      </w:r>
      <w:r w:rsidR="005958AE">
        <w:rPr>
          <w:lang w:eastAsia="zh-CN"/>
        </w:rPr>
        <w:t>检测系统在数据集上的测试结果</w:t>
      </w:r>
    </w:p>
    <w:p w:rsidR="0066015B" w:rsidRDefault="0066015B" w:rsidP="0066015B">
      <w:pPr>
        <w:rPr>
          <w:lang w:eastAsia="zh-CN"/>
        </w:rPr>
      </w:pPr>
    </w:p>
    <w:p w:rsidR="00CA4B57" w:rsidRDefault="00BC0F50" w:rsidP="0066015B">
      <w:pPr>
        <w:rPr>
          <w:lang w:eastAsia="zh-CN"/>
        </w:rPr>
      </w:pPr>
      <w:r>
        <w:rPr>
          <w:lang w:eastAsia="zh-CN"/>
        </w:rPr>
        <w:tab/>
      </w:r>
    </w:p>
    <w:p w:rsidR="0066015B" w:rsidRDefault="00BC0F50" w:rsidP="00CA4B57">
      <w:pPr>
        <w:ind w:firstLine="720"/>
        <w:rPr>
          <w:lang w:eastAsia="zh-CN"/>
        </w:rPr>
      </w:pPr>
      <w:r>
        <w:rPr>
          <w:rFonts w:hint="eastAsia"/>
          <w:lang w:eastAsia="zh-CN"/>
        </w:rPr>
        <w:t>根据</w:t>
      </w:r>
      <w:r>
        <w:rPr>
          <w:lang w:eastAsia="zh-CN"/>
        </w:rPr>
        <w:t>测试</w:t>
      </w:r>
      <w:r>
        <w:rPr>
          <w:rFonts w:hint="eastAsia"/>
          <w:lang w:eastAsia="zh-CN"/>
        </w:rPr>
        <w:t>结果</w:t>
      </w:r>
      <w:r>
        <w:rPr>
          <w:lang w:eastAsia="zh-CN"/>
        </w:rPr>
        <w:t>，</w:t>
      </w:r>
      <w:r>
        <w:rPr>
          <w:rFonts w:hint="eastAsia"/>
          <w:lang w:eastAsia="zh-CN"/>
        </w:rPr>
        <w:t>我们</w:t>
      </w:r>
      <w:r>
        <w:rPr>
          <w:lang w:eastAsia="zh-CN"/>
        </w:rPr>
        <w:t>可以发现，</w:t>
      </w:r>
      <w:r>
        <w:rPr>
          <w:rFonts w:hint="eastAsia"/>
          <w:lang w:eastAsia="zh-CN"/>
        </w:rPr>
        <w:t>在数据集</w:t>
      </w:r>
      <w:r>
        <w:rPr>
          <w:lang w:eastAsia="zh-CN"/>
        </w:rPr>
        <w:t>的</w:t>
      </w:r>
      <w:r>
        <w:rPr>
          <w:lang w:eastAsia="zh-CN"/>
        </w:rPr>
        <w:t>60</w:t>
      </w:r>
      <w:r>
        <w:rPr>
          <w:rFonts w:hint="eastAsia"/>
          <w:lang w:eastAsia="zh-CN"/>
        </w:rPr>
        <w:t>张</w:t>
      </w:r>
      <w:r>
        <w:rPr>
          <w:lang w:eastAsia="zh-CN"/>
        </w:rPr>
        <w:t>图片中</w:t>
      </w:r>
      <w:r w:rsidR="00CA4B57">
        <w:rPr>
          <w:lang w:eastAsia="zh-CN"/>
        </w:rPr>
        <w:t>，</w:t>
      </w:r>
      <w:r w:rsidR="00CA4B57">
        <w:rPr>
          <w:lang w:eastAsia="zh-CN"/>
        </w:rPr>
        <w:t>52</w:t>
      </w:r>
      <w:r w:rsidR="00CA4B57">
        <w:rPr>
          <w:rFonts w:hint="eastAsia"/>
          <w:lang w:eastAsia="zh-CN"/>
        </w:rPr>
        <w:t>张</w:t>
      </w:r>
      <w:r w:rsidR="00CA4B57">
        <w:rPr>
          <w:lang w:eastAsia="zh-CN"/>
        </w:rPr>
        <w:t>图片经过系统检测得出的季节类型与在数据集中被标注的类型相同，</w:t>
      </w:r>
      <w:r w:rsidR="00CA4B57">
        <w:rPr>
          <w:lang w:eastAsia="zh-CN"/>
        </w:rPr>
        <w:t>8</w:t>
      </w:r>
      <w:r w:rsidR="00CA4B57">
        <w:rPr>
          <w:rFonts w:hint="eastAsia"/>
          <w:lang w:eastAsia="zh-CN"/>
        </w:rPr>
        <w:t>张</w:t>
      </w:r>
      <w:r w:rsidR="00CA4B57">
        <w:rPr>
          <w:lang w:eastAsia="zh-CN"/>
        </w:rPr>
        <w:t>不同。</w:t>
      </w:r>
      <w:r w:rsidR="00CA4B57">
        <w:rPr>
          <w:rFonts w:hint="eastAsia"/>
          <w:lang w:eastAsia="zh-CN"/>
        </w:rPr>
        <w:t>因此</w:t>
      </w:r>
      <w:r w:rsidR="00CA4B57">
        <w:rPr>
          <w:lang w:eastAsia="zh-CN"/>
        </w:rPr>
        <w:t>，测试结果表明，</w:t>
      </w:r>
      <w:r w:rsidR="00CA4B57">
        <w:rPr>
          <w:rFonts w:hint="eastAsia"/>
          <w:lang w:eastAsia="zh-CN"/>
        </w:rPr>
        <w:t>本文</w:t>
      </w:r>
      <w:r w:rsidR="00CA4B57">
        <w:rPr>
          <w:lang w:eastAsia="zh-CN"/>
        </w:rPr>
        <w:t>提出的</w:t>
      </w:r>
      <w:r w:rsidR="00CA4B57">
        <w:rPr>
          <w:lang w:eastAsia="zh-CN"/>
        </w:rPr>
        <w:t>“</w:t>
      </w:r>
      <w:r w:rsidR="00CA4B57">
        <w:rPr>
          <w:lang w:eastAsia="zh-CN"/>
        </w:rPr>
        <w:t>四季型人</w:t>
      </w:r>
      <w:r w:rsidR="00CA4B57">
        <w:rPr>
          <w:lang w:eastAsia="zh-CN"/>
        </w:rPr>
        <w:t>”</w:t>
      </w:r>
      <w:r w:rsidR="00CA4B57">
        <w:rPr>
          <w:lang w:eastAsia="zh-CN"/>
        </w:rPr>
        <w:t>检测</w:t>
      </w:r>
      <w:r w:rsidR="00CA4B57">
        <w:rPr>
          <w:rFonts w:hint="eastAsia"/>
          <w:lang w:eastAsia="zh-CN"/>
        </w:rPr>
        <w:t>方法</w:t>
      </w:r>
      <w:r w:rsidR="00CA4B57">
        <w:rPr>
          <w:lang w:eastAsia="zh-CN"/>
        </w:rPr>
        <w:t>及</w:t>
      </w:r>
      <w:r w:rsidR="00CA4B57">
        <w:rPr>
          <w:rFonts w:hint="eastAsia"/>
          <w:lang w:eastAsia="zh-CN"/>
        </w:rPr>
        <w:t>设计</w:t>
      </w:r>
      <w:r w:rsidR="00CA4B57">
        <w:rPr>
          <w:lang w:eastAsia="zh-CN"/>
        </w:rPr>
        <w:t>与实现的检测系统在数据</w:t>
      </w:r>
      <w:r w:rsidR="00CA4B57">
        <w:rPr>
          <w:rFonts w:hint="eastAsia"/>
          <w:lang w:eastAsia="zh-CN"/>
        </w:rPr>
        <w:t>集</w:t>
      </w:r>
      <w:r w:rsidR="00CA4B57">
        <w:rPr>
          <w:lang w:eastAsia="zh-CN"/>
        </w:rPr>
        <w:t>上的准确度达到</w:t>
      </w:r>
      <w:r w:rsidR="00CA4B57">
        <w:rPr>
          <w:lang w:eastAsia="zh-CN"/>
        </w:rPr>
        <w:t>86.67%</w:t>
      </w:r>
      <w:r w:rsidR="00CA4B57">
        <w:rPr>
          <w:lang w:eastAsia="zh-CN"/>
        </w:rPr>
        <w:t>，</w:t>
      </w:r>
      <w:r w:rsidR="00CA4B57">
        <w:rPr>
          <w:rFonts w:hint="eastAsia"/>
          <w:lang w:eastAsia="zh-CN"/>
        </w:rPr>
        <w:t>拥有</w:t>
      </w:r>
      <w:r w:rsidR="00CA4B57">
        <w:rPr>
          <w:lang w:eastAsia="zh-CN"/>
        </w:rPr>
        <w:t>较高的准确度。</w:t>
      </w:r>
    </w:p>
    <w:p w:rsidR="00CA4B57" w:rsidRDefault="00CA4B57" w:rsidP="003E19BB">
      <w:pPr>
        <w:pStyle w:val="2"/>
        <w:rPr>
          <w:lang w:eastAsia="zh-CN"/>
        </w:rPr>
      </w:pPr>
    </w:p>
    <w:p w:rsidR="00CA4B57" w:rsidRDefault="00CA4B57" w:rsidP="003E19BB">
      <w:pPr>
        <w:pStyle w:val="2"/>
        <w:rPr>
          <w:lang w:eastAsia="zh-CN"/>
        </w:rPr>
      </w:pPr>
    </w:p>
    <w:p w:rsidR="00856EE3" w:rsidRDefault="00856EE3" w:rsidP="003E19BB">
      <w:pPr>
        <w:pStyle w:val="2"/>
        <w:rPr>
          <w:rFonts w:ascii="SimSun" w:eastAsia="SimSun" w:hAnsi="SimSun" w:cs="SimSun"/>
          <w:lang w:eastAsia="zh-CN"/>
        </w:rPr>
      </w:pPr>
      <w:r>
        <w:rPr>
          <w:rFonts w:hint="eastAsia"/>
          <w:lang w:eastAsia="zh-CN"/>
        </w:rPr>
        <w:t>6.3</w:t>
      </w:r>
      <w:r>
        <w:rPr>
          <w:lang w:eastAsia="zh-CN"/>
        </w:rPr>
        <w:t xml:space="preserve"> </w:t>
      </w:r>
      <w:r>
        <w:rPr>
          <w:rFonts w:ascii="SimSun" w:eastAsia="SimSun" w:hAnsi="SimSun" w:cs="SimSun"/>
          <w:lang w:eastAsia="zh-CN"/>
        </w:rPr>
        <w:t>发现</w:t>
      </w:r>
      <w:r>
        <w:rPr>
          <w:lang w:eastAsia="zh-CN"/>
        </w:rPr>
        <w:t>的</w:t>
      </w:r>
      <w:r>
        <w:rPr>
          <w:rFonts w:ascii="SimSun" w:eastAsia="SimSun" w:hAnsi="SimSun" w:cs="SimSun"/>
          <w:lang w:eastAsia="zh-CN"/>
        </w:rPr>
        <w:t>问题</w:t>
      </w:r>
    </w:p>
    <w:p w:rsidR="00D56133" w:rsidRDefault="00D56133" w:rsidP="00140EF3">
      <w:pPr>
        <w:ind w:firstLine="720"/>
        <w:rPr>
          <w:lang w:eastAsia="zh-CN"/>
        </w:rPr>
      </w:pPr>
    </w:p>
    <w:p w:rsidR="0018224D" w:rsidRDefault="00140EF3" w:rsidP="00140EF3">
      <w:pPr>
        <w:ind w:firstLine="720"/>
        <w:rPr>
          <w:lang w:eastAsia="zh-CN"/>
        </w:rPr>
      </w:pPr>
      <w:r>
        <w:rPr>
          <w:rFonts w:hint="eastAsia"/>
          <w:lang w:eastAsia="zh-CN"/>
        </w:rPr>
        <w:t>本</w:t>
      </w:r>
      <w:r>
        <w:rPr>
          <w:lang w:eastAsia="zh-CN"/>
        </w:rPr>
        <w:t>“</w:t>
      </w:r>
      <w:r>
        <w:rPr>
          <w:lang w:eastAsia="zh-CN"/>
        </w:rPr>
        <w:t>四季型人</w:t>
      </w:r>
      <w:r>
        <w:rPr>
          <w:lang w:eastAsia="zh-CN"/>
        </w:rPr>
        <w:t>”</w:t>
      </w:r>
      <w:r>
        <w:rPr>
          <w:lang w:eastAsia="zh-CN"/>
        </w:rPr>
        <w:t>检测</w:t>
      </w:r>
      <w:r>
        <w:rPr>
          <w:rFonts w:hint="eastAsia"/>
          <w:lang w:eastAsia="zh-CN"/>
        </w:rPr>
        <w:t>系统</w:t>
      </w:r>
      <w:r>
        <w:rPr>
          <w:lang w:eastAsia="zh-CN"/>
        </w:rPr>
        <w:t>实现了用户</w:t>
      </w:r>
      <w:r>
        <w:rPr>
          <w:rFonts w:hint="eastAsia"/>
          <w:lang w:eastAsia="zh-CN"/>
        </w:rPr>
        <w:t>从</w:t>
      </w:r>
      <w:r>
        <w:rPr>
          <w:lang w:eastAsia="zh-CN"/>
        </w:rPr>
        <w:t>本地选择一张图片，</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根据</w:t>
      </w:r>
      <w:r>
        <w:rPr>
          <w:lang w:eastAsia="zh-CN"/>
        </w:rPr>
        <w:t>6.2</w:t>
      </w:r>
      <w:r>
        <w:rPr>
          <w:rFonts w:hint="eastAsia"/>
          <w:lang w:eastAsia="zh-CN"/>
        </w:rPr>
        <w:t>小结</w:t>
      </w:r>
      <w:r>
        <w:rPr>
          <w:lang w:eastAsia="zh-CN"/>
        </w:rPr>
        <w:t>，</w:t>
      </w:r>
      <w:r>
        <w:rPr>
          <w:rFonts w:hint="eastAsia"/>
          <w:lang w:eastAsia="zh-CN"/>
        </w:rPr>
        <w:t>系统的</w:t>
      </w:r>
      <w:r>
        <w:rPr>
          <w:lang w:eastAsia="zh-CN"/>
        </w:rPr>
        <w:t>测试准确度也比较高，</w:t>
      </w:r>
      <w:r>
        <w:rPr>
          <w:rFonts w:hint="eastAsia"/>
          <w:lang w:eastAsia="zh-CN"/>
        </w:rPr>
        <w:t>基本</w:t>
      </w:r>
      <w:r>
        <w:rPr>
          <w:lang w:eastAsia="zh-CN"/>
        </w:rPr>
        <w:t>达到准确检测</w:t>
      </w:r>
      <w:r>
        <w:rPr>
          <w:rFonts w:hint="eastAsia"/>
          <w:lang w:eastAsia="zh-CN"/>
        </w:rPr>
        <w:t>人物</w:t>
      </w:r>
      <w:r>
        <w:rPr>
          <w:lang w:eastAsia="zh-CN"/>
        </w:rPr>
        <w:t>所属的季节类型的</w:t>
      </w:r>
      <w:r>
        <w:rPr>
          <w:rFonts w:hint="eastAsia"/>
          <w:lang w:eastAsia="zh-CN"/>
        </w:rPr>
        <w:t>目的</w:t>
      </w:r>
      <w:r>
        <w:rPr>
          <w:lang w:eastAsia="zh-CN"/>
        </w:rPr>
        <w:t>。</w:t>
      </w:r>
    </w:p>
    <w:p w:rsidR="00140EF3" w:rsidRDefault="00140EF3" w:rsidP="00140EF3">
      <w:pPr>
        <w:ind w:firstLine="720"/>
        <w:rPr>
          <w:lang w:eastAsia="zh-CN"/>
        </w:rPr>
      </w:pPr>
      <w:r>
        <w:rPr>
          <w:rFonts w:hint="eastAsia"/>
          <w:lang w:eastAsia="zh-CN"/>
        </w:rPr>
        <w:t>但是</w:t>
      </w:r>
      <w:r>
        <w:rPr>
          <w:lang w:eastAsia="zh-CN"/>
        </w:rPr>
        <w:t>，</w:t>
      </w:r>
      <w:r>
        <w:rPr>
          <w:rFonts w:hint="eastAsia"/>
          <w:lang w:eastAsia="zh-CN"/>
        </w:rPr>
        <w:t>在</w:t>
      </w:r>
      <w:r>
        <w:rPr>
          <w:lang w:eastAsia="zh-CN"/>
        </w:rPr>
        <w:t>开发和测试过程中，</w:t>
      </w:r>
      <w:r>
        <w:rPr>
          <w:rFonts w:hint="eastAsia"/>
          <w:lang w:eastAsia="zh-CN"/>
        </w:rPr>
        <w:t>我们</w:t>
      </w:r>
      <w:r>
        <w:rPr>
          <w:lang w:eastAsia="zh-CN"/>
        </w:rPr>
        <w:t>依然发现了一些问题</w:t>
      </w:r>
      <w:r>
        <w:rPr>
          <w:rFonts w:hint="eastAsia"/>
          <w:lang w:eastAsia="zh-CN"/>
        </w:rPr>
        <w:t>如下</w:t>
      </w:r>
      <w:r>
        <w:rPr>
          <w:lang w:eastAsia="zh-CN"/>
        </w:rPr>
        <w:t>，</w:t>
      </w:r>
      <w:r>
        <w:rPr>
          <w:rFonts w:hint="eastAsia"/>
          <w:lang w:eastAsia="zh-CN"/>
        </w:rPr>
        <w:t>这些问题</w:t>
      </w:r>
      <w:r>
        <w:rPr>
          <w:lang w:eastAsia="zh-CN"/>
        </w:rPr>
        <w:t>可</w:t>
      </w:r>
      <w:r>
        <w:rPr>
          <w:rFonts w:hint="eastAsia"/>
          <w:lang w:eastAsia="zh-CN"/>
        </w:rPr>
        <w:t>能</w:t>
      </w:r>
      <w:r>
        <w:rPr>
          <w:lang w:eastAsia="zh-CN"/>
        </w:rPr>
        <w:t>导致了系统出现检测的误差，或导致用户交互的不友好，减少了易用性，</w:t>
      </w:r>
      <w:r>
        <w:rPr>
          <w:rFonts w:hint="eastAsia"/>
          <w:lang w:eastAsia="zh-CN"/>
        </w:rPr>
        <w:t>在</w:t>
      </w:r>
      <w:r>
        <w:rPr>
          <w:lang w:eastAsia="zh-CN"/>
        </w:rPr>
        <w:t>今后的改进中可以被修复。</w:t>
      </w:r>
    </w:p>
    <w:p w:rsidR="0018224D" w:rsidRDefault="000F3561" w:rsidP="0018224D">
      <w:pPr>
        <w:rPr>
          <w:lang w:eastAsia="zh-CN"/>
        </w:rPr>
      </w:pPr>
      <w:r>
        <w:rPr>
          <w:lang w:eastAsia="zh-CN"/>
        </w:rPr>
        <w:t>（</w:t>
      </w:r>
      <w:r>
        <w:rPr>
          <w:lang w:eastAsia="zh-CN"/>
        </w:rPr>
        <w:t>1</w:t>
      </w:r>
      <w:r>
        <w:rPr>
          <w:lang w:eastAsia="zh-CN"/>
        </w:rPr>
        <w:t>）</w:t>
      </w:r>
      <w:r w:rsidR="00140EF3">
        <w:rPr>
          <w:lang w:eastAsia="zh-CN"/>
        </w:rPr>
        <w:t>样例</w:t>
      </w:r>
      <w:r w:rsidR="00140EF3">
        <w:rPr>
          <w:rFonts w:hint="eastAsia"/>
          <w:lang w:eastAsia="zh-CN"/>
        </w:rPr>
        <w:t>单一</w:t>
      </w:r>
      <w:r w:rsidR="00140EF3">
        <w:rPr>
          <w:lang w:eastAsia="zh-CN"/>
        </w:rPr>
        <w:t>。</w:t>
      </w:r>
      <w:r w:rsidR="00B2329B">
        <w:rPr>
          <w:lang w:eastAsia="zh-CN"/>
        </w:rPr>
        <w:t>根据本文</w:t>
      </w:r>
      <w:r w:rsidR="00B2329B">
        <w:rPr>
          <w:lang w:eastAsia="zh-CN"/>
        </w:rPr>
        <w:t>3.2.2</w:t>
      </w:r>
      <w:r w:rsidR="00B2329B">
        <w:rPr>
          <w:rFonts w:hint="eastAsia"/>
          <w:lang w:eastAsia="zh-CN"/>
        </w:rPr>
        <w:t>小结</w:t>
      </w:r>
      <w:r w:rsidR="00B2329B">
        <w:rPr>
          <w:lang w:eastAsia="zh-CN"/>
        </w:rPr>
        <w:t>，</w:t>
      </w:r>
      <w:r w:rsidR="00B2329B">
        <w:rPr>
          <w:rFonts w:hint="eastAsia"/>
          <w:lang w:eastAsia="zh-CN"/>
        </w:rPr>
        <w:t>我们</w:t>
      </w:r>
      <w:r w:rsidR="00B2329B">
        <w:rPr>
          <w:lang w:eastAsia="zh-CN"/>
        </w:rPr>
        <w:t>为嘴唇、</w:t>
      </w:r>
      <w:r w:rsidR="00B2329B">
        <w:rPr>
          <w:rFonts w:hint="eastAsia"/>
          <w:lang w:eastAsia="zh-CN"/>
        </w:rPr>
        <w:t>皮肤</w:t>
      </w:r>
      <w:r w:rsidR="00B2329B">
        <w:rPr>
          <w:lang w:eastAsia="zh-CN"/>
        </w:rPr>
        <w:t>、</w:t>
      </w:r>
      <w:r w:rsidR="00B2329B">
        <w:rPr>
          <w:rFonts w:hint="eastAsia"/>
          <w:lang w:eastAsia="zh-CN"/>
        </w:rPr>
        <w:t>眉毛</w:t>
      </w:r>
      <w:r w:rsidR="00B2329B">
        <w:rPr>
          <w:lang w:eastAsia="zh-CN"/>
        </w:rPr>
        <w:t>、</w:t>
      </w:r>
      <w:r w:rsidR="00B2329B">
        <w:rPr>
          <w:rFonts w:hint="eastAsia"/>
          <w:lang w:eastAsia="zh-CN"/>
        </w:rPr>
        <w:t>瞳孔</w:t>
      </w:r>
      <w:r w:rsidR="00B2329B">
        <w:rPr>
          <w:lang w:eastAsia="zh-CN"/>
        </w:rPr>
        <w:t>四个面部部位分别选择</w:t>
      </w:r>
      <w:r w:rsidR="00B2329B">
        <w:rPr>
          <w:rFonts w:hint="eastAsia"/>
          <w:lang w:eastAsia="zh-CN"/>
        </w:rPr>
        <w:t>了</w:t>
      </w:r>
      <w:r w:rsidR="00B2329B">
        <w:rPr>
          <w:lang w:eastAsia="zh-CN"/>
        </w:rPr>
        <w:t>春季、</w:t>
      </w:r>
      <w:r w:rsidR="00B2329B">
        <w:rPr>
          <w:rFonts w:hint="eastAsia"/>
          <w:lang w:eastAsia="zh-CN"/>
        </w:rPr>
        <w:t>夏季</w:t>
      </w:r>
      <w:r w:rsidR="00B2329B">
        <w:rPr>
          <w:lang w:eastAsia="zh-CN"/>
        </w:rPr>
        <w:t>、</w:t>
      </w:r>
      <w:r w:rsidR="00B2329B">
        <w:rPr>
          <w:rFonts w:hint="eastAsia"/>
          <w:lang w:eastAsia="zh-CN"/>
        </w:rPr>
        <w:t>秋季</w:t>
      </w:r>
      <w:r w:rsidR="00B2329B">
        <w:rPr>
          <w:lang w:eastAsia="zh-CN"/>
        </w:rPr>
        <w:t>、</w:t>
      </w:r>
      <w:r w:rsidR="00B2329B">
        <w:rPr>
          <w:rFonts w:hint="eastAsia"/>
          <w:lang w:eastAsia="zh-CN"/>
        </w:rPr>
        <w:t>冬季</w:t>
      </w:r>
      <w:r w:rsidR="00B2329B">
        <w:rPr>
          <w:lang w:eastAsia="zh-CN"/>
        </w:rPr>
        <w:t>各一个的样例，</w:t>
      </w:r>
      <w:r w:rsidR="00B2329B">
        <w:rPr>
          <w:rFonts w:hint="eastAsia"/>
          <w:lang w:eastAsia="zh-CN"/>
        </w:rPr>
        <w:t>待测图片</w:t>
      </w:r>
      <w:r w:rsidR="00B2329B">
        <w:rPr>
          <w:lang w:eastAsia="zh-CN"/>
        </w:rPr>
        <w:t>的相关部位将</w:t>
      </w:r>
      <w:r w:rsidR="00B2329B">
        <w:rPr>
          <w:rFonts w:hint="eastAsia"/>
          <w:lang w:eastAsia="zh-CN"/>
        </w:rPr>
        <w:t>与</w:t>
      </w:r>
      <w:r w:rsidR="00B2329B">
        <w:rPr>
          <w:lang w:eastAsia="zh-CN"/>
        </w:rPr>
        <w:t>这些样例的</w:t>
      </w:r>
      <w:r w:rsidR="00B2329B">
        <w:rPr>
          <w:rFonts w:hint="eastAsia"/>
          <w:lang w:eastAsia="zh-CN"/>
        </w:rPr>
        <w:t>色彩</w:t>
      </w:r>
      <w:r w:rsidR="00B2329B">
        <w:rPr>
          <w:lang w:eastAsia="zh-CN"/>
        </w:rPr>
        <w:t>进行对</w:t>
      </w:r>
      <w:r w:rsidR="00B2329B">
        <w:rPr>
          <w:rFonts w:hint="eastAsia"/>
          <w:lang w:eastAsia="zh-CN"/>
        </w:rPr>
        <w:t>比</w:t>
      </w:r>
      <w:r w:rsidR="00B2329B">
        <w:rPr>
          <w:lang w:eastAsia="zh-CN"/>
        </w:rPr>
        <w:t>从而得出与四个季节的相似度。</w:t>
      </w:r>
      <w:r w:rsidR="00B2329B">
        <w:rPr>
          <w:rFonts w:hint="eastAsia"/>
          <w:lang w:eastAsia="zh-CN"/>
        </w:rPr>
        <w:t>虽然</w:t>
      </w:r>
      <w:r w:rsidR="00B2329B">
        <w:rPr>
          <w:lang w:eastAsia="zh-CN"/>
        </w:rPr>
        <w:t>我们选择的样例为该季节</w:t>
      </w:r>
      <w:r w:rsidR="00B2329B">
        <w:rPr>
          <w:rFonts w:hint="eastAsia"/>
          <w:lang w:eastAsia="zh-CN"/>
        </w:rPr>
        <w:t>类型</w:t>
      </w:r>
      <w:r w:rsidR="00B2329B">
        <w:rPr>
          <w:lang w:eastAsia="zh-CN"/>
        </w:rPr>
        <w:t>最为典型的色彩特征，</w:t>
      </w:r>
      <w:r w:rsidR="00B2329B">
        <w:rPr>
          <w:rFonts w:hint="eastAsia"/>
          <w:lang w:eastAsia="zh-CN"/>
        </w:rPr>
        <w:t>但是</w:t>
      </w:r>
      <w:r w:rsidR="00B2329B">
        <w:rPr>
          <w:lang w:eastAsia="zh-CN"/>
        </w:rPr>
        <w:t>仍</w:t>
      </w:r>
      <w:r w:rsidR="00B2329B">
        <w:rPr>
          <w:rFonts w:hint="eastAsia"/>
          <w:lang w:eastAsia="zh-CN"/>
        </w:rPr>
        <w:t>有</w:t>
      </w:r>
      <w:r w:rsidR="00B2329B">
        <w:rPr>
          <w:lang w:eastAsia="zh-CN"/>
        </w:rPr>
        <w:t>一些疏漏，</w:t>
      </w:r>
      <w:r w:rsidR="00B2329B">
        <w:rPr>
          <w:rFonts w:hint="eastAsia"/>
          <w:lang w:eastAsia="zh-CN"/>
        </w:rPr>
        <w:t>因为</w:t>
      </w:r>
      <w:r w:rsidR="00B2329B">
        <w:rPr>
          <w:lang w:eastAsia="zh-CN"/>
        </w:rPr>
        <w:t>每种季节类型的每个面部部位还</w:t>
      </w:r>
      <w:r w:rsidR="00B2329B">
        <w:rPr>
          <w:rFonts w:hint="eastAsia"/>
          <w:lang w:eastAsia="zh-CN"/>
        </w:rPr>
        <w:t>会有</w:t>
      </w:r>
      <w:r w:rsidR="00B2329B">
        <w:rPr>
          <w:lang w:eastAsia="zh-CN"/>
        </w:rPr>
        <w:t>多种颜色特征，</w:t>
      </w:r>
      <w:r w:rsidR="00B2329B">
        <w:rPr>
          <w:rFonts w:hint="eastAsia"/>
          <w:lang w:eastAsia="zh-CN"/>
        </w:rPr>
        <w:t>或</w:t>
      </w:r>
      <w:r w:rsidR="00B2329B">
        <w:rPr>
          <w:lang w:eastAsia="zh-CN"/>
        </w:rPr>
        <w:t>颜色特征属于一个范围内。比如，</w:t>
      </w:r>
      <w:r w:rsidR="00570BF1">
        <w:rPr>
          <w:lang w:eastAsia="zh-CN"/>
        </w:rPr>
        <w:t>根据我们的</w:t>
      </w:r>
      <w:r w:rsidR="00570BF1">
        <w:rPr>
          <w:rFonts w:hint="eastAsia"/>
          <w:lang w:eastAsia="zh-CN"/>
        </w:rPr>
        <w:t>样例</w:t>
      </w:r>
      <w:r w:rsidR="00570BF1">
        <w:rPr>
          <w:lang w:eastAsia="zh-CN"/>
        </w:rPr>
        <w:t>，春季型人拥有</w:t>
      </w:r>
      <w:r w:rsidR="00570BF1">
        <w:rPr>
          <w:rFonts w:ascii="宋体" w:hAnsi="宋体" w:cs="宋体"/>
          <w:color w:val="000000"/>
          <w:szCs w:val="21"/>
          <w:shd w:val="clear" w:color="auto" w:fill="FFFFFF"/>
          <w:lang w:eastAsia="zh-CN"/>
        </w:rPr>
        <w:t>亮茶色、</w:t>
      </w:r>
      <w:r w:rsidR="00570BF1" w:rsidRPr="0016604B">
        <w:rPr>
          <w:rFonts w:ascii="宋体" w:hAnsi="宋体" w:cs="宋体"/>
          <w:color w:val="000000"/>
          <w:szCs w:val="21"/>
          <w:shd w:val="clear" w:color="auto" w:fill="FFFFFF"/>
          <w:lang w:eastAsia="zh-CN"/>
        </w:rPr>
        <w:t>黄玉色</w:t>
      </w:r>
      <w:r w:rsidR="00570BF1">
        <w:rPr>
          <w:rFonts w:ascii="宋体" w:hAnsi="宋体" w:cs="宋体"/>
          <w:color w:val="000000"/>
          <w:szCs w:val="21"/>
          <w:shd w:val="clear" w:color="auto" w:fill="FFFFFF"/>
          <w:lang w:eastAsia="zh-CN"/>
        </w:rPr>
        <w:t>的眼睛。</w:t>
      </w:r>
      <w:r w:rsidR="00570BF1">
        <w:rPr>
          <w:rFonts w:ascii="宋体" w:hAnsi="宋体" w:cs="宋体" w:hint="eastAsia"/>
          <w:color w:val="000000"/>
          <w:szCs w:val="21"/>
          <w:shd w:val="clear" w:color="auto" w:fill="FFFFFF"/>
          <w:lang w:eastAsia="zh-CN"/>
        </w:rPr>
        <w:t>尽管</w:t>
      </w:r>
      <w:r w:rsidR="00570BF1">
        <w:rPr>
          <w:rFonts w:ascii="宋体" w:hAnsi="宋体" w:cs="宋体"/>
          <w:color w:val="000000"/>
          <w:szCs w:val="21"/>
          <w:shd w:val="clear" w:color="auto" w:fill="FFFFFF"/>
          <w:lang w:eastAsia="zh-CN"/>
        </w:rPr>
        <w:t>亮茶色是绝大多数春季型人明显的</w:t>
      </w:r>
      <w:r w:rsidR="00570BF1">
        <w:rPr>
          <w:rFonts w:ascii="宋体" w:hAnsi="宋体" w:cs="宋体" w:hint="eastAsia"/>
          <w:color w:val="000000"/>
          <w:szCs w:val="21"/>
          <w:shd w:val="clear" w:color="auto" w:fill="FFFFFF"/>
          <w:lang w:eastAsia="zh-CN"/>
        </w:rPr>
        <w:t>瞳孔</w:t>
      </w:r>
      <w:r w:rsidR="00570BF1">
        <w:rPr>
          <w:rFonts w:ascii="宋体" w:hAnsi="宋体" w:cs="宋体"/>
          <w:color w:val="000000"/>
          <w:szCs w:val="21"/>
          <w:shd w:val="clear" w:color="auto" w:fill="FFFFFF"/>
          <w:lang w:eastAsia="zh-CN"/>
        </w:rPr>
        <w:t>色彩视觉特征，</w:t>
      </w:r>
      <w:r w:rsidR="00570BF1">
        <w:rPr>
          <w:rFonts w:ascii="宋体" w:hAnsi="宋体" w:cs="宋体" w:hint="eastAsia"/>
          <w:color w:val="000000"/>
          <w:szCs w:val="21"/>
          <w:shd w:val="clear" w:color="auto" w:fill="FFFFFF"/>
          <w:lang w:eastAsia="zh-CN"/>
        </w:rPr>
        <w:t>但是</w:t>
      </w:r>
      <w:r w:rsidR="00570BF1">
        <w:rPr>
          <w:rFonts w:ascii="宋体" w:hAnsi="宋体" w:cs="宋体"/>
          <w:color w:val="000000"/>
          <w:szCs w:val="21"/>
          <w:shd w:val="clear" w:color="auto" w:fill="FFFFFF"/>
          <w:lang w:eastAsia="zh-CN"/>
        </w:rPr>
        <w:t>仍有少数东欧春季型人种，</w:t>
      </w:r>
      <w:r w:rsidR="00570BF1">
        <w:rPr>
          <w:rFonts w:ascii="宋体" w:hAnsi="宋体" w:cs="宋体" w:hint="eastAsia"/>
          <w:color w:val="000000"/>
          <w:szCs w:val="21"/>
          <w:shd w:val="clear" w:color="auto" w:fill="FFFFFF"/>
          <w:lang w:eastAsia="zh-CN"/>
        </w:rPr>
        <w:t>眼睛</w:t>
      </w:r>
      <w:r w:rsidR="00570BF1">
        <w:rPr>
          <w:rFonts w:ascii="宋体" w:hAnsi="宋体" w:cs="宋体"/>
          <w:color w:val="000000"/>
          <w:szCs w:val="21"/>
          <w:shd w:val="clear" w:color="auto" w:fill="FFFFFF"/>
          <w:lang w:eastAsia="zh-CN"/>
        </w:rPr>
        <w:t>是湖蓝色的，</w:t>
      </w:r>
      <w:r w:rsidR="00570BF1">
        <w:rPr>
          <w:rFonts w:ascii="宋体" w:hAnsi="宋体" w:cs="宋体" w:hint="eastAsia"/>
          <w:color w:val="000000"/>
          <w:szCs w:val="21"/>
          <w:shd w:val="clear" w:color="auto" w:fill="FFFFFF"/>
          <w:lang w:eastAsia="zh-CN"/>
        </w:rPr>
        <w:t>在本系统</w:t>
      </w:r>
      <w:r w:rsidR="00570BF1">
        <w:rPr>
          <w:rFonts w:ascii="宋体" w:hAnsi="宋体" w:cs="宋体"/>
          <w:color w:val="000000"/>
          <w:szCs w:val="21"/>
          <w:shd w:val="clear" w:color="auto" w:fill="FFFFFF"/>
          <w:lang w:eastAsia="zh-CN"/>
        </w:rPr>
        <w:t>内</w:t>
      </w:r>
      <w:r w:rsidR="00570BF1">
        <w:rPr>
          <w:rFonts w:ascii="宋体" w:hAnsi="宋体" w:cs="宋体" w:hint="eastAsia"/>
          <w:color w:val="000000"/>
          <w:szCs w:val="21"/>
          <w:shd w:val="clear" w:color="auto" w:fill="FFFFFF"/>
          <w:lang w:eastAsia="zh-CN"/>
        </w:rPr>
        <w:t>未</w:t>
      </w:r>
      <w:r w:rsidR="00570BF1">
        <w:rPr>
          <w:rFonts w:ascii="宋体" w:hAnsi="宋体" w:cs="宋体"/>
          <w:color w:val="000000"/>
          <w:szCs w:val="21"/>
          <w:shd w:val="clear" w:color="auto" w:fill="FFFFFF"/>
          <w:lang w:eastAsia="zh-CN"/>
        </w:rPr>
        <w:t>把此种情况考虑在内</w:t>
      </w:r>
      <w:r w:rsidR="004E30C8">
        <w:rPr>
          <w:rFonts w:ascii="宋体" w:hAnsi="宋体" w:cs="宋体"/>
          <w:color w:val="000000"/>
          <w:szCs w:val="21"/>
          <w:shd w:val="clear" w:color="auto" w:fill="FFFFFF"/>
          <w:lang w:eastAsia="zh-CN"/>
        </w:rPr>
        <w:t>，</w:t>
      </w:r>
      <w:r w:rsidR="004E30C8">
        <w:rPr>
          <w:rFonts w:ascii="宋体" w:hAnsi="宋体" w:cs="宋体" w:hint="eastAsia"/>
          <w:color w:val="000000"/>
          <w:szCs w:val="21"/>
          <w:shd w:val="clear" w:color="auto" w:fill="FFFFFF"/>
          <w:lang w:eastAsia="zh-CN"/>
        </w:rPr>
        <w:t>因此</w:t>
      </w:r>
      <w:r w:rsidR="00FA58C4">
        <w:rPr>
          <w:rFonts w:ascii="宋体" w:hAnsi="宋体" w:cs="宋体"/>
          <w:color w:val="000000"/>
          <w:szCs w:val="21"/>
          <w:shd w:val="clear" w:color="auto" w:fill="FFFFFF"/>
          <w:lang w:eastAsia="zh-CN"/>
        </w:rPr>
        <w:t>在</w:t>
      </w:r>
      <w:r w:rsidR="008F56F7">
        <w:rPr>
          <w:rFonts w:ascii="宋体" w:hAnsi="宋体" w:cs="宋体"/>
          <w:color w:val="000000"/>
          <w:szCs w:val="21"/>
          <w:shd w:val="clear" w:color="auto" w:fill="FFFFFF"/>
          <w:lang w:eastAsia="zh-CN"/>
        </w:rPr>
        <w:t>后期可以</w:t>
      </w:r>
      <w:r w:rsidR="00697495">
        <w:rPr>
          <w:rFonts w:ascii="宋体" w:hAnsi="宋体" w:cs="宋体"/>
          <w:color w:val="000000"/>
          <w:szCs w:val="21"/>
          <w:shd w:val="clear" w:color="auto" w:fill="FFFFFF"/>
          <w:lang w:eastAsia="zh-CN"/>
        </w:rPr>
        <w:t>增加样例，</w:t>
      </w:r>
      <w:r w:rsidR="00697495">
        <w:rPr>
          <w:rFonts w:ascii="宋体" w:hAnsi="宋体" w:cs="宋体" w:hint="eastAsia"/>
          <w:color w:val="000000"/>
          <w:szCs w:val="21"/>
          <w:shd w:val="clear" w:color="auto" w:fill="FFFFFF"/>
          <w:lang w:eastAsia="zh-CN"/>
        </w:rPr>
        <w:t>来覆盖</w:t>
      </w:r>
      <w:r w:rsidR="00697495">
        <w:rPr>
          <w:rFonts w:ascii="宋体" w:hAnsi="宋体" w:cs="宋体"/>
          <w:color w:val="000000"/>
          <w:szCs w:val="21"/>
          <w:shd w:val="clear" w:color="auto" w:fill="FFFFFF"/>
          <w:lang w:eastAsia="zh-CN"/>
        </w:rPr>
        <w:t>更广的范围。</w:t>
      </w:r>
    </w:p>
    <w:p w:rsidR="00102478" w:rsidRDefault="00102478" w:rsidP="0018224D">
      <w:pPr>
        <w:rPr>
          <w:lang w:eastAsia="zh-CN"/>
        </w:rPr>
      </w:pPr>
    </w:p>
    <w:p w:rsidR="000F3561" w:rsidRDefault="000F3561" w:rsidP="0018224D">
      <w:pPr>
        <w:rPr>
          <w:lang w:eastAsia="zh-CN"/>
        </w:rPr>
      </w:pPr>
      <w:r>
        <w:rPr>
          <w:rFonts w:hint="eastAsia"/>
          <w:lang w:eastAsia="zh-CN"/>
        </w:rPr>
        <w:t>（</w:t>
      </w:r>
      <w:r>
        <w:rPr>
          <w:lang w:eastAsia="zh-CN"/>
        </w:rPr>
        <w:t>2</w:t>
      </w:r>
      <w:r>
        <w:rPr>
          <w:rFonts w:hint="eastAsia"/>
          <w:lang w:eastAsia="zh-CN"/>
        </w:rPr>
        <w:t>）</w:t>
      </w:r>
      <w:r w:rsidR="00697495">
        <w:rPr>
          <w:lang w:eastAsia="zh-CN"/>
        </w:rPr>
        <w:t>灰度图像对颜色信息的损失。</w:t>
      </w:r>
      <w:r w:rsidR="00697495">
        <w:rPr>
          <w:rFonts w:hint="eastAsia"/>
          <w:lang w:eastAsia="zh-CN"/>
        </w:rPr>
        <w:t>本</w:t>
      </w:r>
      <w:r w:rsidR="00697495">
        <w:rPr>
          <w:lang w:eastAsia="zh-CN"/>
        </w:rPr>
        <w:t>系统所处理的图像</w:t>
      </w:r>
      <w:r w:rsidR="00697495">
        <w:rPr>
          <w:rFonts w:hint="eastAsia"/>
          <w:lang w:eastAsia="zh-CN"/>
        </w:rPr>
        <w:t>均</w:t>
      </w:r>
      <w:r w:rsidR="00697495">
        <w:rPr>
          <w:lang w:eastAsia="zh-CN"/>
        </w:rPr>
        <w:t>采用</w:t>
      </w:r>
      <w:r w:rsidR="00697495">
        <w:rPr>
          <w:lang w:eastAsia="zh-CN"/>
        </w:rPr>
        <w:t>RGB</w:t>
      </w:r>
      <w:r w:rsidR="00697495">
        <w:rPr>
          <w:rFonts w:hint="eastAsia"/>
          <w:lang w:eastAsia="zh-CN"/>
        </w:rPr>
        <w:t>颜色</w:t>
      </w:r>
      <w:r w:rsidR="00697495">
        <w:rPr>
          <w:lang w:eastAsia="zh-CN"/>
        </w:rPr>
        <w:t>空间，</w:t>
      </w:r>
      <w:r w:rsidR="00697495">
        <w:rPr>
          <w:rFonts w:hint="eastAsia"/>
          <w:lang w:eastAsia="zh-CN"/>
        </w:rPr>
        <w:t>将</w:t>
      </w:r>
      <w:r w:rsidR="00697495">
        <w:rPr>
          <w:lang w:eastAsia="zh-CN"/>
        </w:rPr>
        <w:t>R\G\B</w:t>
      </w:r>
      <w:r w:rsidR="00697495">
        <w:rPr>
          <w:rFonts w:hint="eastAsia"/>
          <w:lang w:eastAsia="zh-CN"/>
        </w:rPr>
        <w:t>三个</w:t>
      </w:r>
      <w:r w:rsidR="00697495">
        <w:rPr>
          <w:lang w:eastAsia="zh-CN"/>
        </w:rPr>
        <w:t>通道上的颜色直方图合一的时候，</w:t>
      </w:r>
      <w:r w:rsidR="00697495">
        <w:rPr>
          <w:rFonts w:hint="eastAsia"/>
          <w:lang w:eastAsia="zh-CN"/>
        </w:rPr>
        <w:t>将</w:t>
      </w:r>
      <w:r w:rsidR="00697495">
        <w:rPr>
          <w:lang w:eastAsia="zh-CN"/>
        </w:rPr>
        <w:t>图像</w:t>
      </w:r>
      <w:r w:rsidR="00697495">
        <w:rPr>
          <w:rFonts w:hint="eastAsia"/>
          <w:lang w:eastAsia="zh-CN"/>
        </w:rPr>
        <w:t>进行了</w:t>
      </w:r>
      <w:r w:rsidR="00697495">
        <w:rPr>
          <w:lang w:eastAsia="zh-CN"/>
        </w:rPr>
        <w:t>灰度化处理，</w:t>
      </w:r>
      <w:r w:rsidR="00697495">
        <w:rPr>
          <w:rFonts w:hint="eastAsia"/>
          <w:lang w:eastAsia="zh-CN"/>
        </w:rPr>
        <w:t>将</w:t>
      </w:r>
      <w:r w:rsidR="00697495">
        <w:rPr>
          <w:lang w:eastAsia="zh-CN"/>
        </w:rPr>
        <w:t>RGB</w:t>
      </w:r>
      <w:r w:rsidR="00697495">
        <w:rPr>
          <w:rFonts w:hint="eastAsia"/>
          <w:lang w:eastAsia="zh-CN"/>
        </w:rPr>
        <w:t>三个分量</w:t>
      </w:r>
      <w:r w:rsidR="00697495">
        <w:rPr>
          <w:lang w:eastAsia="zh-CN"/>
        </w:rPr>
        <w:t>映射到一维空间，</w:t>
      </w:r>
      <w:r w:rsidR="00697495">
        <w:rPr>
          <w:rFonts w:hint="eastAsia"/>
          <w:lang w:eastAsia="zh-CN"/>
        </w:rPr>
        <w:t>这样</w:t>
      </w:r>
      <w:r w:rsidR="00697495">
        <w:rPr>
          <w:lang w:eastAsia="zh-CN"/>
        </w:rPr>
        <w:t>在便于处理数据的</w:t>
      </w:r>
      <w:r w:rsidR="00697495">
        <w:rPr>
          <w:rFonts w:hint="eastAsia"/>
          <w:lang w:eastAsia="zh-CN"/>
        </w:rPr>
        <w:t>同时</w:t>
      </w:r>
      <w:r w:rsidR="00697495">
        <w:rPr>
          <w:lang w:eastAsia="zh-CN"/>
        </w:rPr>
        <w:t>也损失了颜色信息，</w:t>
      </w:r>
      <w:r w:rsidR="00697495">
        <w:rPr>
          <w:rFonts w:hint="eastAsia"/>
          <w:lang w:eastAsia="zh-CN"/>
        </w:rPr>
        <w:t>因为同一个</w:t>
      </w:r>
      <w:r w:rsidR="00697495">
        <w:rPr>
          <w:lang w:eastAsia="zh-CN"/>
        </w:rPr>
        <w:t>灰度值可以对应不止一个</w:t>
      </w:r>
      <w:r w:rsidR="00697495">
        <w:rPr>
          <w:lang w:eastAsia="zh-CN"/>
        </w:rPr>
        <w:t>RGB</w:t>
      </w:r>
      <w:r w:rsidR="00697495">
        <w:rPr>
          <w:rFonts w:hint="eastAsia"/>
          <w:lang w:eastAsia="zh-CN"/>
        </w:rPr>
        <w:t>颜色</w:t>
      </w:r>
      <w:r w:rsidR="00697495">
        <w:rPr>
          <w:lang w:eastAsia="zh-CN"/>
        </w:rPr>
        <w:t>值。</w:t>
      </w:r>
      <w:r w:rsidR="00697495">
        <w:rPr>
          <w:rFonts w:hint="eastAsia"/>
          <w:lang w:eastAsia="zh-CN"/>
        </w:rPr>
        <w:t>我们</w:t>
      </w:r>
      <w:r w:rsidR="00697495">
        <w:rPr>
          <w:lang w:eastAsia="zh-CN"/>
        </w:rPr>
        <w:t>可以将</w:t>
      </w:r>
      <w:r w:rsidR="00697495">
        <w:rPr>
          <w:lang w:eastAsia="zh-CN"/>
        </w:rPr>
        <w:t>RGB</w:t>
      </w:r>
      <w:r>
        <w:rPr>
          <w:lang w:eastAsia="zh-CN"/>
        </w:rPr>
        <w:t>颜色空间</w:t>
      </w:r>
      <w:r w:rsidR="00697495">
        <w:rPr>
          <w:lang w:eastAsia="zh-CN"/>
        </w:rPr>
        <w:t>更换到</w:t>
      </w:r>
      <w:r w:rsidR="00697495">
        <w:rPr>
          <w:lang w:eastAsia="zh-CN"/>
        </w:rPr>
        <w:t>HSV</w:t>
      </w:r>
      <w:r w:rsidR="00697495">
        <w:rPr>
          <w:lang w:eastAsia="zh-CN"/>
        </w:rPr>
        <w:t>或</w:t>
      </w:r>
      <w:r w:rsidR="00697495">
        <w:rPr>
          <w:lang w:eastAsia="zh-CN"/>
        </w:rPr>
        <w:t>YUV</w:t>
      </w:r>
      <w:r w:rsidR="00697495">
        <w:rPr>
          <w:rFonts w:hint="eastAsia"/>
          <w:lang w:eastAsia="zh-CN"/>
        </w:rPr>
        <w:t>颜色</w:t>
      </w:r>
      <w:r w:rsidR="00697495">
        <w:rPr>
          <w:lang w:eastAsia="zh-CN"/>
        </w:rPr>
        <w:t>空间，</w:t>
      </w:r>
      <w:r w:rsidR="00697495">
        <w:rPr>
          <w:rFonts w:hint="eastAsia"/>
          <w:lang w:eastAsia="zh-CN"/>
        </w:rPr>
        <w:t>以求</w:t>
      </w:r>
      <w:r w:rsidR="00697495">
        <w:rPr>
          <w:lang w:eastAsia="zh-CN"/>
        </w:rPr>
        <w:t>保留更多颜色细节，</w:t>
      </w:r>
      <w:r w:rsidR="00697495">
        <w:rPr>
          <w:rFonts w:hint="eastAsia"/>
          <w:lang w:eastAsia="zh-CN"/>
        </w:rPr>
        <w:t>提升</w:t>
      </w:r>
      <w:r w:rsidR="00697495">
        <w:rPr>
          <w:lang w:eastAsia="zh-CN"/>
        </w:rPr>
        <w:t>系统的准确度。</w:t>
      </w:r>
    </w:p>
    <w:p w:rsidR="00697495" w:rsidRDefault="00697495" w:rsidP="0018224D">
      <w:pPr>
        <w:rPr>
          <w:lang w:eastAsia="zh-CN"/>
        </w:rPr>
      </w:pPr>
    </w:p>
    <w:p w:rsidR="00DD7656" w:rsidRPr="0018224D" w:rsidRDefault="00DD7656" w:rsidP="0018224D">
      <w:pPr>
        <w:rPr>
          <w:lang w:eastAsia="zh-CN"/>
        </w:rPr>
      </w:pPr>
      <w:r>
        <w:rPr>
          <w:rFonts w:hint="eastAsia"/>
          <w:lang w:eastAsia="zh-CN"/>
        </w:rPr>
        <w:t>（</w:t>
      </w:r>
      <w:r>
        <w:rPr>
          <w:lang w:eastAsia="zh-CN"/>
        </w:rPr>
        <w:t>3</w:t>
      </w:r>
      <w:r w:rsidR="00697495">
        <w:rPr>
          <w:rFonts w:hint="eastAsia"/>
          <w:lang w:eastAsia="zh-CN"/>
        </w:rPr>
        <w:t>）</w:t>
      </w:r>
      <w:r w:rsidR="00697495">
        <w:rPr>
          <w:rFonts w:hint="eastAsia"/>
          <w:lang w:eastAsia="zh-CN"/>
        </w:rPr>
        <w:t>UI</w:t>
      </w:r>
      <w:r w:rsidR="00697495">
        <w:rPr>
          <w:rFonts w:hint="eastAsia"/>
          <w:lang w:eastAsia="zh-CN"/>
        </w:rPr>
        <w:t>界面</w:t>
      </w:r>
      <w:r w:rsidR="00697495">
        <w:rPr>
          <w:lang w:eastAsia="zh-CN"/>
        </w:rPr>
        <w:t>的单一和不美观。</w:t>
      </w:r>
      <w:r w:rsidR="00697495">
        <w:rPr>
          <w:rFonts w:hint="eastAsia"/>
          <w:lang w:eastAsia="zh-CN"/>
        </w:rPr>
        <w:t>本文</w:t>
      </w:r>
      <w:r w:rsidR="00697495">
        <w:rPr>
          <w:lang w:eastAsia="zh-CN"/>
        </w:rPr>
        <w:t>重点在于探寻</w:t>
      </w:r>
      <w:r w:rsidR="00697495">
        <w:rPr>
          <w:lang w:eastAsia="zh-CN"/>
        </w:rPr>
        <w:t>“</w:t>
      </w:r>
      <w:r w:rsidR="00697495">
        <w:rPr>
          <w:rFonts w:hint="eastAsia"/>
          <w:lang w:eastAsia="zh-CN"/>
        </w:rPr>
        <w:t>四季</w:t>
      </w:r>
      <w:r w:rsidR="00697495">
        <w:rPr>
          <w:lang w:eastAsia="zh-CN"/>
        </w:rPr>
        <w:t>型人</w:t>
      </w:r>
      <w:r w:rsidR="00697495">
        <w:rPr>
          <w:lang w:eastAsia="zh-CN"/>
        </w:rPr>
        <w:t>”</w:t>
      </w:r>
      <w:r w:rsidR="00697495">
        <w:rPr>
          <w:lang w:eastAsia="zh-CN"/>
        </w:rPr>
        <w:t>的</w:t>
      </w:r>
      <w:r w:rsidR="00AC6FE6">
        <w:rPr>
          <w:lang w:eastAsia="zh-CN"/>
        </w:rPr>
        <w:t>判断</w:t>
      </w:r>
      <w:r w:rsidR="00AC6FE6">
        <w:rPr>
          <w:rFonts w:hint="eastAsia"/>
          <w:lang w:eastAsia="zh-CN"/>
        </w:rPr>
        <w:t>方法</w:t>
      </w:r>
      <w:r w:rsidR="00AC6FE6">
        <w:rPr>
          <w:lang w:eastAsia="zh-CN"/>
        </w:rPr>
        <w:t>和检测过程，</w:t>
      </w:r>
      <w:r w:rsidR="00276689">
        <w:rPr>
          <w:rFonts w:hint="eastAsia"/>
          <w:lang w:eastAsia="zh-CN"/>
        </w:rPr>
        <w:t>UI</w:t>
      </w:r>
      <w:r w:rsidR="00276689">
        <w:rPr>
          <w:rFonts w:hint="eastAsia"/>
          <w:lang w:eastAsia="zh-CN"/>
        </w:rPr>
        <w:t>界面</w:t>
      </w:r>
      <w:r w:rsidR="00276689">
        <w:rPr>
          <w:lang w:eastAsia="zh-CN"/>
        </w:rPr>
        <w:t>只</w:t>
      </w:r>
      <w:r w:rsidR="00276689">
        <w:rPr>
          <w:rFonts w:hint="eastAsia"/>
          <w:lang w:eastAsia="zh-CN"/>
        </w:rPr>
        <w:t>做</w:t>
      </w:r>
      <w:r w:rsidR="00276689">
        <w:rPr>
          <w:lang w:eastAsia="zh-CN"/>
        </w:rPr>
        <w:t>展示</w:t>
      </w:r>
      <w:r w:rsidR="00276689">
        <w:rPr>
          <w:rFonts w:hint="eastAsia"/>
          <w:lang w:eastAsia="zh-CN"/>
        </w:rPr>
        <w:t>之</w:t>
      </w:r>
      <w:r w:rsidR="00276689">
        <w:rPr>
          <w:lang w:eastAsia="zh-CN"/>
        </w:rPr>
        <w:t>用，</w:t>
      </w:r>
      <w:r w:rsidR="00276689">
        <w:rPr>
          <w:rFonts w:hint="eastAsia"/>
          <w:lang w:eastAsia="zh-CN"/>
        </w:rPr>
        <w:t>因此</w:t>
      </w:r>
      <w:r w:rsidR="00276689">
        <w:rPr>
          <w:lang w:eastAsia="zh-CN"/>
        </w:rPr>
        <w:t>UI</w:t>
      </w:r>
      <w:r w:rsidR="00276689">
        <w:rPr>
          <w:rFonts w:hint="eastAsia"/>
          <w:lang w:eastAsia="zh-CN"/>
        </w:rPr>
        <w:t>界面</w:t>
      </w:r>
      <w:r w:rsidR="00276689">
        <w:rPr>
          <w:lang w:eastAsia="zh-CN"/>
        </w:rPr>
        <w:t>不美观且内容相对贫瘠。</w:t>
      </w:r>
      <w:r w:rsidR="00276689">
        <w:rPr>
          <w:rFonts w:hint="eastAsia"/>
          <w:lang w:eastAsia="zh-CN"/>
        </w:rPr>
        <w:t>在后期</w:t>
      </w:r>
      <w:r w:rsidR="00276689">
        <w:rPr>
          <w:lang w:eastAsia="zh-CN"/>
        </w:rPr>
        <w:t>的制作过程中，</w:t>
      </w:r>
      <w:r w:rsidR="00276689">
        <w:rPr>
          <w:rFonts w:hint="eastAsia"/>
          <w:lang w:eastAsia="zh-CN"/>
        </w:rPr>
        <w:t>可以</w:t>
      </w:r>
      <w:r w:rsidR="00276689">
        <w:rPr>
          <w:lang w:eastAsia="zh-CN"/>
        </w:rPr>
        <w:t>将</w:t>
      </w:r>
      <w:r w:rsidR="00276689">
        <w:rPr>
          <w:lang w:eastAsia="zh-CN"/>
        </w:rPr>
        <w:t>UI</w:t>
      </w:r>
      <w:r w:rsidR="00276689">
        <w:rPr>
          <w:rFonts w:hint="eastAsia"/>
          <w:lang w:eastAsia="zh-CN"/>
        </w:rPr>
        <w:t>界面</w:t>
      </w:r>
      <w:r w:rsidR="00276689">
        <w:rPr>
          <w:lang w:eastAsia="zh-CN"/>
        </w:rPr>
        <w:t>进行美化，</w:t>
      </w:r>
      <w:r w:rsidR="00276689">
        <w:rPr>
          <w:rFonts w:hint="eastAsia"/>
          <w:lang w:eastAsia="zh-CN"/>
        </w:rPr>
        <w:t>并加入</w:t>
      </w:r>
      <w:r w:rsidR="00276689">
        <w:rPr>
          <w:lang w:eastAsia="zh-CN"/>
        </w:rPr>
        <w:t>一些操作提示信息，比如，</w:t>
      </w:r>
      <w:r w:rsidR="00276689">
        <w:rPr>
          <w:rFonts w:hint="eastAsia"/>
          <w:lang w:eastAsia="zh-CN"/>
        </w:rPr>
        <w:t>用户</w:t>
      </w:r>
      <w:r w:rsidR="00276689">
        <w:rPr>
          <w:lang w:eastAsia="zh-CN"/>
        </w:rPr>
        <w:t>如果在没有点击</w:t>
      </w:r>
      <w:r w:rsidR="00276689">
        <w:rPr>
          <w:lang w:eastAsia="zh-CN"/>
        </w:rPr>
        <w:t>“</w:t>
      </w:r>
      <w:r w:rsidR="00276689">
        <w:rPr>
          <w:lang w:eastAsia="zh-CN"/>
        </w:rPr>
        <w:t>选择一张照片</w:t>
      </w:r>
      <w:r w:rsidR="00276689">
        <w:rPr>
          <w:lang w:eastAsia="zh-CN"/>
        </w:rPr>
        <w:t>”</w:t>
      </w:r>
      <w:r w:rsidR="00276689">
        <w:rPr>
          <w:lang w:eastAsia="zh-CN"/>
        </w:rPr>
        <w:t>选择照片的情况下就点击了</w:t>
      </w:r>
      <w:r w:rsidR="00276689">
        <w:rPr>
          <w:lang w:eastAsia="zh-CN"/>
        </w:rPr>
        <w:t>“</w:t>
      </w:r>
      <w:r w:rsidR="00276689">
        <w:rPr>
          <w:lang w:eastAsia="zh-CN"/>
        </w:rPr>
        <w:t>判断季节类型</w:t>
      </w:r>
      <w:r w:rsidR="00276689">
        <w:rPr>
          <w:lang w:eastAsia="zh-CN"/>
        </w:rPr>
        <w:t>”</w:t>
      </w:r>
      <w:r w:rsidR="00276689">
        <w:rPr>
          <w:lang w:eastAsia="zh-CN"/>
        </w:rPr>
        <w:t>，</w:t>
      </w:r>
      <w:r w:rsidR="00276689">
        <w:rPr>
          <w:rFonts w:hint="eastAsia"/>
          <w:lang w:eastAsia="zh-CN"/>
        </w:rPr>
        <w:t>程序</w:t>
      </w:r>
      <w:r w:rsidR="00276689">
        <w:rPr>
          <w:lang w:eastAsia="zh-CN"/>
        </w:rPr>
        <w:t>会报错，</w:t>
      </w:r>
      <w:r w:rsidR="00276689">
        <w:rPr>
          <w:rFonts w:hint="eastAsia"/>
          <w:lang w:eastAsia="zh-CN"/>
        </w:rPr>
        <w:t>但是</w:t>
      </w:r>
      <w:r w:rsidR="00276689">
        <w:rPr>
          <w:lang w:eastAsia="zh-CN"/>
        </w:rPr>
        <w:t>用户并没有收到提示，</w:t>
      </w:r>
      <w:r w:rsidR="00276689">
        <w:rPr>
          <w:rFonts w:hint="eastAsia"/>
          <w:lang w:eastAsia="zh-CN"/>
        </w:rPr>
        <w:t>因此</w:t>
      </w:r>
      <w:r w:rsidR="00276689">
        <w:rPr>
          <w:lang w:eastAsia="zh-CN"/>
        </w:rPr>
        <w:t>错误操作的提示也应该被加入。</w:t>
      </w:r>
      <w:r w:rsidR="00276689">
        <w:rPr>
          <w:rFonts w:hint="eastAsia"/>
          <w:lang w:eastAsia="zh-CN"/>
        </w:rPr>
        <w:t>更多的</w:t>
      </w:r>
      <w:r w:rsidR="00276689">
        <w:rPr>
          <w:lang w:eastAsia="zh-CN"/>
        </w:rPr>
        <w:t>，</w:t>
      </w:r>
      <w:r w:rsidR="00276689">
        <w:rPr>
          <w:rFonts w:hint="eastAsia"/>
          <w:lang w:eastAsia="zh-CN"/>
        </w:rPr>
        <w:t>“</w:t>
      </w:r>
      <w:r w:rsidR="00276689">
        <w:rPr>
          <w:lang w:eastAsia="zh-CN"/>
        </w:rPr>
        <w:t>四季型人</w:t>
      </w:r>
      <w:r w:rsidR="00276689">
        <w:rPr>
          <w:rFonts w:hint="eastAsia"/>
          <w:lang w:eastAsia="zh-CN"/>
        </w:rPr>
        <w:t>”</w:t>
      </w:r>
      <w:r w:rsidR="00276689">
        <w:rPr>
          <w:lang w:eastAsia="zh-CN"/>
        </w:rPr>
        <w:t>的判断用于美容美妆和</w:t>
      </w:r>
      <w:r w:rsidR="00276689">
        <w:rPr>
          <w:rFonts w:hint="eastAsia"/>
          <w:lang w:eastAsia="zh-CN"/>
        </w:rPr>
        <w:t>服饰</w:t>
      </w:r>
      <w:r w:rsidR="00276689">
        <w:rPr>
          <w:lang w:eastAsia="zh-CN"/>
        </w:rPr>
        <w:t>搭配，</w:t>
      </w:r>
      <w:r w:rsidR="00276689">
        <w:rPr>
          <w:rFonts w:hint="eastAsia"/>
          <w:lang w:eastAsia="zh-CN"/>
        </w:rPr>
        <w:t>我们</w:t>
      </w:r>
      <w:r w:rsidR="00276689">
        <w:rPr>
          <w:lang w:eastAsia="zh-CN"/>
        </w:rPr>
        <w:t>可以再系统中添加服饰推荐及妆容搭配教学的信息，</w:t>
      </w:r>
      <w:r w:rsidR="00276689">
        <w:rPr>
          <w:rFonts w:hint="eastAsia"/>
          <w:lang w:eastAsia="zh-CN"/>
        </w:rPr>
        <w:t>更加</w:t>
      </w:r>
      <w:r w:rsidR="00276689">
        <w:rPr>
          <w:lang w:eastAsia="zh-CN"/>
        </w:rPr>
        <w:t>能让用户有价值的利用好我们</w:t>
      </w:r>
      <w:r w:rsidR="00276689">
        <w:rPr>
          <w:rFonts w:hint="eastAsia"/>
          <w:lang w:eastAsia="zh-CN"/>
        </w:rPr>
        <w:t>判断</w:t>
      </w:r>
      <w:r w:rsidR="00276689">
        <w:rPr>
          <w:lang w:eastAsia="zh-CN"/>
        </w:rPr>
        <w:t>得出的季节类型结果。</w:t>
      </w:r>
    </w:p>
    <w:p w:rsidR="000F3561" w:rsidRDefault="00856EE3" w:rsidP="003E19BB">
      <w:pPr>
        <w:pStyle w:val="2"/>
        <w:rPr>
          <w:lang w:eastAsia="zh-CN"/>
        </w:rPr>
      </w:pPr>
      <w:r>
        <w:rPr>
          <w:rFonts w:hint="eastAsia"/>
          <w:lang w:eastAsia="zh-CN"/>
        </w:rPr>
        <w:tab/>
      </w:r>
    </w:p>
    <w:p w:rsidR="00856EE3" w:rsidRDefault="00856EE3" w:rsidP="003E19BB">
      <w:pPr>
        <w:pStyle w:val="2"/>
        <w:rPr>
          <w:rFonts w:ascii="SimSun" w:eastAsia="SimSun" w:hAnsi="SimSun" w:cs="SimSun"/>
          <w:lang w:eastAsia="zh-CN"/>
        </w:rPr>
      </w:pPr>
      <w:r>
        <w:rPr>
          <w:rFonts w:hint="eastAsia"/>
          <w:lang w:eastAsia="zh-CN"/>
        </w:rPr>
        <w:t xml:space="preserve">6.4 </w:t>
      </w:r>
      <w:r>
        <w:rPr>
          <w:rFonts w:hint="eastAsia"/>
          <w:lang w:eastAsia="zh-CN"/>
        </w:rPr>
        <w:t>本章小</w:t>
      </w:r>
      <w:r>
        <w:rPr>
          <w:rFonts w:ascii="SimSun" w:eastAsia="SimSun" w:hAnsi="SimSun" w:cs="SimSun"/>
          <w:lang w:eastAsia="zh-CN"/>
        </w:rPr>
        <w:t>结</w:t>
      </w:r>
    </w:p>
    <w:p w:rsidR="000F3561" w:rsidRPr="000F3561" w:rsidRDefault="000F3561" w:rsidP="000F3561">
      <w:pPr>
        <w:rPr>
          <w:lang w:eastAsia="zh-CN"/>
        </w:rPr>
      </w:pPr>
    </w:p>
    <w:p w:rsidR="00856EE3" w:rsidRDefault="001B155A" w:rsidP="00A16255">
      <w:pPr>
        <w:ind w:firstLine="720"/>
        <w:rPr>
          <w:lang w:eastAsia="zh-CN"/>
        </w:rPr>
      </w:pPr>
      <w:r>
        <w:rPr>
          <w:lang w:eastAsia="zh-CN"/>
        </w:rPr>
        <w:lastRenderedPageBreak/>
        <w:t>本章</w:t>
      </w:r>
      <w:r>
        <w:rPr>
          <w:rFonts w:hint="eastAsia"/>
          <w:lang w:eastAsia="zh-CN"/>
        </w:rPr>
        <w:t>使用四个</w:t>
      </w:r>
      <w:r>
        <w:rPr>
          <w:lang w:eastAsia="zh-CN"/>
        </w:rPr>
        <w:t>测试用例，测试了</w:t>
      </w:r>
      <w:r>
        <w:rPr>
          <w:lang w:eastAsia="zh-CN"/>
        </w:rPr>
        <w:t>“</w:t>
      </w:r>
      <w:r>
        <w:rPr>
          <w:lang w:eastAsia="zh-CN"/>
        </w:rPr>
        <w:t>四季型人</w:t>
      </w:r>
      <w:r>
        <w:rPr>
          <w:lang w:eastAsia="zh-CN"/>
        </w:rPr>
        <w:t>”</w:t>
      </w:r>
      <w:r>
        <w:rPr>
          <w:lang w:eastAsia="zh-CN"/>
        </w:rPr>
        <w:t>检测系统的可用性，</w:t>
      </w:r>
      <w:r>
        <w:rPr>
          <w:rFonts w:hint="eastAsia"/>
          <w:lang w:eastAsia="zh-CN"/>
        </w:rPr>
        <w:t>并将</w:t>
      </w:r>
      <w:r>
        <w:rPr>
          <w:lang w:eastAsia="zh-CN"/>
        </w:rPr>
        <w:t>此系统应用在</w:t>
      </w:r>
      <w:r>
        <w:rPr>
          <w:lang w:eastAsia="zh-CN"/>
        </w:rPr>
        <w:t>3.1</w:t>
      </w:r>
      <w:r>
        <w:rPr>
          <w:rFonts w:hint="eastAsia"/>
          <w:lang w:eastAsia="zh-CN"/>
        </w:rPr>
        <w:t>小结</w:t>
      </w:r>
      <w:r>
        <w:rPr>
          <w:lang w:eastAsia="zh-CN"/>
        </w:rPr>
        <w:t>中的数据集上，</w:t>
      </w:r>
      <w:r>
        <w:rPr>
          <w:rFonts w:hint="eastAsia"/>
          <w:lang w:eastAsia="zh-CN"/>
        </w:rPr>
        <w:t>测试了</w:t>
      </w:r>
      <w:r>
        <w:rPr>
          <w:lang w:eastAsia="zh-CN"/>
        </w:rPr>
        <w:t>在</w:t>
      </w:r>
      <w:r>
        <w:rPr>
          <w:rFonts w:hint="eastAsia"/>
          <w:lang w:eastAsia="zh-CN"/>
        </w:rPr>
        <w:t>数据集</w:t>
      </w:r>
      <w:r>
        <w:rPr>
          <w:lang w:eastAsia="zh-CN"/>
        </w:rPr>
        <w:t>上的准确度。</w:t>
      </w:r>
      <w:r>
        <w:rPr>
          <w:rFonts w:hint="eastAsia"/>
          <w:lang w:eastAsia="zh-CN"/>
        </w:rPr>
        <w:t>该系统</w:t>
      </w:r>
      <w:r>
        <w:rPr>
          <w:lang w:eastAsia="zh-CN"/>
        </w:rPr>
        <w:t>使用流程通顺，</w:t>
      </w:r>
      <w:r>
        <w:rPr>
          <w:rFonts w:hint="eastAsia"/>
          <w:lang w:eastAsia="zh-CN"/>
        </w:rPr>
        <w:t>没有</w:t>
      </w:r>
      <w:r>
        <w:rPr>
          <w:lang w:eastAsia="zh-CN"/>
        </w:rPr>
        <w:t>错误，</w:t>
      </w:r>
      <w:r>
        <w:rPr>
          <w:rFonts w:hint="eastAsia"/>
          <w:lang w:eastAsia="zh-CN"/>
        </w:rPr>
        <w:t>在</w:t>
      </w:r>
      <w:r>
        <w:rPr>
          <w:lang w:eastAsia="zh-CN"/>
        </w:rPr>
        <w:t>数据</w:t>
      </w:r>
      <w:r>
        <w:rPr>
          <w:rFonts w:hint="eastAsia"/>
          <w:lang w:eastAsia="zh-CN"/>
        </w:rPr>
        <w:t>集</w:t>
      </w:r>
      <w:r>
        <w:rPr>
          <w:lang w:eastAsia="zh-CN"/>
        </w:rPr>
        <w:t>上拥有较高的准确度。</w:t>
      </w:r>
      <w:r>
        <w:rPr>
          <w:rFonts w:hint="eastAsia"/>
          <w:lang w:eastAsia="zh-CN"/>
        </w:rPr>
        <w:t>与此同时</w:t>
      </w:r>
      <w:r>
        <w:rPr>
          <w:lang w:eastAsia="zh-CN"/>
        </w:rPr>
        <w:t>，</w:t>
      </w:r>
      <w:r>
        <w:rPr>
          <w:rFonts w:hint="eastAsia"/>
          <w:lang w:eastAsia="zh-CN"/>
        </w:rPr>
        <w:t>本章</w:t>
      </w:r>
      <w:r>
        <w:rPr>
          <w:lang w:eastAsia="zh-CN"/>
        </w:rPr>
        <w:t>分析了在开发和测试过程中发现的</w:t>
      </w:r>
      <w:r>
        <w:rPr>
          <w:rFonts w:hint="eastAsia"/>
          <w:lang w:eastAsia="zh-CN"/>
        </w:rPr>
        <w:t>问题</w:t>
      </w:r>
      <w:r>
        <w:rPr>
          <w:lang w:eastAsia="zh-CN"/>
        </w:rPr>
        <w:t>，并</w:t>
      </w:r>
      <w:r>
        <w:rPr>
          <w:rFonts w:hint="eastAsia"/>
          <w:lang w:eastAsia="zh-CN"/>
        </w:rPr>
        <w:t>提出了在今后</w:t>
      </w:r>
      <w:r>
        <w:rPr>
          <w:lang w:eastAsia="zh-CN"/>
        </w:rPr>
        <w:t>的工作中解决这些问题的</w:t>
      </w:r>
      <w:r>
        <w:rPr>
          <w:rFonts w:hint="eastAsia"/>
          <w:lang w:eastAsia="zh-CN"/>
        </w:rPr>
        <w:t>方法</w:t>
      </w:r>
      <w:r>
        <w:rPr>
          <w:lang w:eastAsia="zh-CN"/>
        </w:rPr>
        <w:t>。</w:t>
      </w:r>
    </w:p>
    <w:p w:rsidR="00856EE3" w:rsidRDefault="00856EE3" w:rsidP="003E19BB">
      <w:pPr>
        <w:pStyle w:val="1"/>
        <w:rPr>
          <w:lang w:eastAsia="zh-CN"/>
        </w:rPr>
      </w:pPr>
      <w:r>
        <w:rPr>
          <w:lang w:eastAsia="zh-CN"/>
        </w:rPr>
        <w:t>第七章</w:t>
      </w:r>
      <w:r>
        <w:rPr>
          <w:lang w:eastAsia="zh-CN"/>
        </w:rPr>
        <w:t xml:space="preserve"> </w:t>
      </w:r>
      <w:r>
        <w:rPr>
          <w:rFonts w:ascii="SimSun" w:eastAsia="SimSun" w:hAnsi="SimSun" w:cs="SimSun"/>
          <w:lang w:eastAsia="zh-CN"/>
        </w:rPr>
        <w:t>总结</w:t>
      </w:r>
      <w:r>
        <w:rPr>
          <w:lang w:eastAsia="zh-CN"/>
        </w:rPr>
        <w:t>与展望</w:t>
      </w:r>
    </w:p>
    <w:p w:rsidR="00856EE3" w:rsidRDefault="00856EE3" w:rsidP="007E58B2">
      <w:pPr>
        <w:pStyle w:val="2"/>
        <w:rPr>
          <w:lang w:eastAsia="zh-CN"/>
        </w:rPr>
      </w:pPr>
      <w:r>
        <w:rPr>
          <w:rFonts w:hint="eastAsia"/>
          <w:lang w:eastAsia="zh-CN"/>
        </w:rPr>
        <w:tab/>
      </w:r>
    </w:p>
    <w:p w:rsidR="00BB0B8A" w:rsidRDefault="00BB0B8A" w:rsidP="00BB0B8A">
      <w:pPr>
        <w:pStyle w:val="1"/>
        <w:ind w:firstLine="720"/>
        <w:rPr>
          <w:rFonts w:ascii="宋体" w:eastAsia="宋体" w:hAnsi="宋体" w:cs="Times New Roman"/>
          <w:color w:val="auto"/>
          <w:sz w:val="24"/>
          <w:szCs w:val="21"/>
          <w:lang w:eastAsia="zh-CN"/>
        </w:rPr>
      </w:pPr>
      <w:r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rsidR="00BB0B8A" w:rsidRDefault="00BB0B8A" w:rsidP="00BB0B8A">
      <w:pPr>
        <w:ind w:firstLine="720"/>
        <w:rPr>
          <w:rFonts w:ascii="宋体" w:hAnsi="宋体"/>
          <w:szCs w:val="21"/>
          <w:lang w:eastAsia="zh-CN"/>
        </w:rPr>
      </w:pPr>
      <w:r>
        <w:rPr>
          <w:rFonts w:ascii="宋体" w:hAnsi="宋体" w:hint="eastAsia"/>
          <w:szCs w:val="21"/>
          <w:lang w:eastAsia="zh-CN"/>
        </w:rPr>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lang w:eastAsia="zh-CN"/>
        </w:rPr>
        <w:t>目前</w:t>
      </w:r>
      <w:r>
        <w:rPr>
          <w:rFonts w:ascii="宋体" w:hAnsi="宋体"/>
          <w:szCs w:val="21"/>
          <w:lang w:eastAsia="zh-CN"/>
        </w:rPr>
        <w:t>现有的</w:t>
      </w:r>
      <w:r>
        <w:rPr>
          <w:rFonts w:ascii="宋体" w:hAnsi="宋体" w:hint="eastAsia"/>
          <w:szCs w:val="21"/>
          <w:lang w:eastAsia="zh-CN"/>
        </w:rPr>
        <w:t>，</w:t>
      </w:r>
      <w:r w:rsidRPr="004D004E">
        <w:rPr>
          <w:rFonts w:ascii="宋体" w:hAnsi="宋体" w:hint="eastAsia"/>
          <w:szCs w:val="21"/>
          <w:lang w:eastAsia="zh-CN"/>
        </w:rPr>
        <w:t>对个人进行“四季型人</w:t>
      </w:r>
      <w:r>
        <w:rPr>
          <w:rFonts w:ascii="宋体" w:hAnsi="宋体" w:hint="eastAsia"/>
          <w:szCs w:val="21"/>
          <w:lang w:eastAsia="zh-CN"/>
        </w:rPr>
        <w:t>”判断的</w:t>
      </w:r>
      <w:r>
        <w:rPr>
          <w:rFonts w:ascii="宋体" w:hAnsi="宋体"/>
          <w:szCs w:val="21"/>
          <w:lang w:eastAsia="zh-CN"/>
        </w:rPr>
        <w:t>方法</w:t>
      </w:r>
      <w:r w:rsidRPr="004D004E">
        <w:rPr>
          <w:rFonts w:ascii="宋体" w:hAnsi="宋体" w:hint="eastAsia"/>
          <w:szCs w:val="21"/>
          <w:lang w:eastAsia="zh-CN"/>
        </w:rPr>
        <w:t>主要</w:t>
      </w:r>
      <w:r>
        <w:rPr>
          <w:rFonts w:ascii="宋体" w:hAnsi="宋体"/>
          <w:szCs w:val="21"/>
          <w:lang w:eastAsia="zh-CN"/>
        </w:rPr>
        <w:t>是</w:t>
      </w:r>
      <w:r w:rsidRPr="004D004E">
        <w:rPr>
          <w:rFonts w:ascii="宋体" w:hAnsi="宋体" w:hint="eastAsia"/>
          <w:szCs w:val="21"/>
          <w:lang w:eastAsia="zh-CN"/>
        </w:rPr>
        <w:t>由专业的色彩顾问通过观察分析个人的</w:t>
      </w:r>
      <w:proofErr w:type="gramStart"/>
      <w:r w:rsidRPr="004D004E">
        <w:rPr>
          <w:rFonts w:ascii="宋体" w:hAnsi="宋体" w:hint="eastAsia"/>
          <w:szCs w:val="21"/>
          <w:lang w:eastAsia="zh-CN"/>
        </w:rPr>
        <w:t>的</w:t>
      </w:r>
      <w:proofErr w:type="gramEnd"/>
      <w:r w:rsidRPr="004D004E">
        <w:rPr>
          <w:rFonts w:ascii="宋体" w:hAnsi="宋体" w:hint="eastAsia"/>
          <w:szCs w:val="21"/>
          <w:lang w:eastAsia="zh-CN"/>
        </w:rPr>
        <w:t>肤色、瞳孔色和发色等自然色调，或者通过填写网络调查问卷来判断个人的季节类型</w:t>
      </w:r>
      <w:r w:rsidR="00692CC5">
        <w:rPr>
          <w:rFonts w:ascii="宋体" w:hAnsi="宋体"/>
          <w:szCs w:val="21"/>
          <w:lang w:eastAsia="zh-CN"/>
        </w:rPr>
        <w:t>。</w:t>
      </w:r>
      <w:r w:rsidRPr="004D004E">
        <w:rPr>
          <w:rFonts w:ascii="宋体" w:hAnsi="宋体" w:hint="eastAsia"/>
          <w:szCs w:val="21"/>
          <w:lang w:eastAsia="zh-CN"/>
        </w:rPr>
        <w:t>色彩顾问的判断与其自身的知识背景、个人经验具有强烈的关系，并且在时间和空间上不具有普适性；网络调查问卷中的题目对于大众而言较难给</w:t>
      </w:r>
      <w:r>
        <w:rPr>
          <w:rFonts w:ascii="宋体" w:hAnsi="宋体" w:hint="eastAsia"/>
          <w:szCs w:val="21"/>
          <w:lang w:eastAsia="zh-CN"/>
        </w:rPr>
        <w:t>出最为准确的文字答案，而且判断结果强依赖于问卷的设计。</w:t>
      </w:r>
      <w:r>
        <w:rPr>
          <w:rFonts w:ascii="宋体" w:hAnsi="宋体"/>
          <w:szCs w:val="21"/>
          <w:lang w:eastAsia="zh-CN"/>
        </w:rPr>
        <w:t>因此本文</w:t>
      </w:r>
      <w:r>
        <w:rPr>
          <w:rFonts w:ascii="宋体" w:hAnsi="宋体" w:hint="eastAsia"/>
          <w:szCs w:val="21"/>
          <w:lang w:eastAsia="zh-CN"/>
        </w:rPr>
        <w:t>提出了通过分析人物图像的特征进而自动检测判断“四季型人”，</w:t>
      </w:r>
      <w:r w:rsidRPr="004D004E">
        <w:rPr>
          <w:rFonts w:ascii="宋体" w:hAnsi="宋体" w:hint="eastAsia"/>
          <w:szCs w:val="21"/>
          <w:lang w:eastAsia="zh-CN"/>
        </w:rPr>
        <w:t>具有理论研究意义和实际应用价值</w:t>
      </w:r>
      <w:r>
        <w:rPr>
          <w:rFonts w:ascii="宋体" w:hAnsi="宋体" w:hint="eastAsia"/>
          <w:szCs w:val="21"/>
          <w:lang w:eastAsia="zh-CN"/>
        </w:rPr>
        <w:t>。</w:t>
      </w:r>
    </w:p>
    <w:p w:rsidR="00BB0B8A" w:rsidRDefault="00BB0B8A" w:rsidP="00BB0B8A">
      <w:pPr>
        <w:ind w:firstLine="720"/>
        <w:rPr>
          <w:lang w:eastAsia="zh-CN"/>
        </w:rPr>
      </w:pPr>
      <w:r>
        <w:rPr>
          <w:lang w:eastAsia="zh-CN"/>
        </w:rPr>
        <w:t>本文详细研究了</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sidR="00692CC5">
        <w:rPr>
          <w:lang w:eastAsia="zh-CN"/>
        </w:rPr>
        <w:t>主要</w:t>
      </w:r>
      <w:r>
        <w:rPr>
          <w:rFonts w:hint="eastAsia"/>
          <w:lang w:eastAsia="zh-CN"/>
        </w:rPr>
        <w:t>完成了</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Pr>
          <w:lang w:eastAsia="zh-CN"/>
        </w:rPr>
        <w:t>设计实现、测试与评价</w:t>
      </w:r>
      <w:r>
        <w:rPr>
          <w:rFonts w:hint="eastAsia"/>
          <w:lang w:eastAsia="zh-CN"/>
        </w:rPr>
        <w:t>五</w:t>
      </w:r>
      <w:r>
        <w:rPr>
          <w:lang w:eastAsia="zh-CN"/>
        </w:rPr>
        <w:t>个部分。</w:t>
      </w:r>
    </w:p>
    <w:p w:rsidR="00BB0B8A" w:rsidRDefault="00BB0B8A" w:rsidP="00BB0B8A">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的人物面部图像数据集的空白，使用科学的数据集构建方法，构建了根据四季色彩理论对人物进行分类的标准数据集。</w:t>
      </w:r>
    </w:p>
    <w:p w:rsidR="00BB0B8A" w:rsidRDefault="00BB0B8A" w:rsidP="00BB0B8A">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选择</w:t>
      </w:r>
      <w:r w:rsidR="00B70DE9">
        <w:rPr>
          <w:lang w:eastAsia="zh-CN"/>
        </w:rPr>
        <w:t>了</w:t>
      </w:r>
      <w:r>
        <w:rPr>
          <w:lang w:eastAsia="zh-CN"/>
        </w:rPr>
        <w:t>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sidR="00692CC5">
        <w:rPr>
          <w:lang w:eastAsia="zh-CN"/>
        </w:rPr>
        <w:t>并对</w:t>
      </w:r>
      <w:r w:rsidR="00692CC5">
        <w:rPr>
          <w:rFonts w:hint="eastAsia"/>
          <w:lang w:eastAsia="zh-CN"/>
        </w:rPr>
        <w:t>其</w:t>
      </w:r>
      <w:r w:rsidR="00692CC5">
        <w:rPr>
          <w:lang w:eastAsia="zh-CN"/>
        </w:rPr>
        <w:t>进行了优缺点分析和比较</w:t>
      </w:r>
      <w:r>
        <w:rPr>
          <w:lang w:eastAsia="zh-CN"/>
        </w:rPr>
        <w:t>，</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rsidR="00BB0B8A" w:rsidRDefault="00BB0B8A" w:rsidP="00BB0B8A">
      <w:pPr>
        <w:ind w:firstLine="720"/>
        <w:rPr>
          <w:lang w:eastAsia="zh-CN"/>
        </w:rPr>
      </w:pPr>
      <w:r>
        <w:rPr>
          <w:rFonts w:hint="eastAsia"/>
          <w:lang w:eastAsia="zh-CN"/>
        </w:rPr>
        <w:t>在</w:t>
      </w:r>
      <w:r>
        <w:rPr>
          <w:lang w:eastAsia="zh-CN"/>
        </w:rPr>
        <w:t>分类方法的应用中，</w:t>
      </w:r>
      <w:r>
        <w:rPr>
          <w:rFonts w:hint="eastAsia"/>
          <w:lang w:eastAsia="zh-CN"/>
        </w:rPr>
        <w:t>本文</w:t>
      </w:r>
      <w:r w:rsidR="00B70DE9">
        <w:rPr>
          <w:lang w:eastAsia="zh-CN"/>
        </w:rPr>
        <w:t>详细描述</w:t>
      </w:r>
      <w:r>
        <w:rPr>
          <w:lang w:eastAsia="zh-CN"/>
        </w:rPr>
        <w:t>了</w:t>
      </w:r>
      <w:r>
        <w:rPr>
          <w:rFonts w:hint="eastAsia"/>
          <w:lang w:eastAsia="zh-CN"/>
        </w:rPr>
        <w:t>分类方法</w:t>
      </w:r>
      <w:r>
        <w:rPr>
          <w:lang w:eastAsia="zh-CN"/>
        </w:rPr>
        <w:t>在四个面部关键区域的应用过程。</w:t>
      </w:r>
    </w:p>
    <w:p w:rsidR="00BB0B8A" w:rsidRDefault="00BB0B8A" w:rsidP="00612AE5">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实现用户</w:t>
      </w:r>
      <w:r>
        <w:rPr>
          <w:rFonts w:hint="eastAsia"/>
          <w:lang w:eastAsia="zh-CN"/>
        </w:rPr>
        <w:t>从</w:t>
      </w:r>
      <w:r>
        <w:rPr>
          <w:lang w:eastAsia="zh-CN"/>
        </w:rPr>
        <w:t>本地选择一张</w:t>
      </w:r>
      <w:r>
        <w:rPr>
          <w:rFonts w:hint="eastAsia"/>
          <w:lang w:eastAsia="zh-CN"/>
        </w:rPr>
        <w:t>正面</w:t>
      </w:r>
      <w:r>
        <w:rPr>
          <w:lang w:eastAsia="zh-CN"/>
        </w:rPr>
        <w:t>照片，系统</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sidR="00B70DE9">
        <w:rPr>
          <w:lang w:eastAsia="zh-CN"/>
        </w:rPr>
        <w:t>经过对系统的测试，</w:t>
      </w:r>
      <w:r w:rsidR="00612AE5">
        <w:rPr>
          <w:lang w:eastAsia="zh-CN"/>
        </w:rPr>
        <w:t>该系统可行且在数据</w:t>
      </w:r>
      <w:r w:rsidR="00612AE5">
        <w:rPr>
          <w:rFonts w:hint="eastAsia"/>
          <w:lang w:eastAsia="zh-CN"/>
        </w:rPr>
        <w:t>集</w:t>
      </w:r>
      <w:r w:rsidR="00612AE5">
        <w:rPr>
          <w:lang w:eastAsia="zh-CN"/>
        </w:rPr>
        <w:t>上有</w:t>
      </w:r>
      <w:r w:rsidR="00612AE5">
        <w:rPr>
          <w:lang w:eastAsia="zh-CN"/>
        </w:rPr>
        <w:t xml:space="preserve"> </w:t>
      </w:r>
      <w:r w:rsidR="00612AE5">
        <w:rPr>
          <w:rFonts w:hint="eastAsia"/>
          <w:lang w:eastAsia="zh-CN"/>
        </w:rPr>
        <w:t>的</w:t>
      </w:r>
      <w:r w:rsidR="00612AE5">
        <w:rPr>
          <w:lang w:eastAsia="zh-CN"/>
        </w:rPr>
        <w:t>准确度。</w:t>
      </w:r>
    </w:p>
    <w:p w:rsidR="00612AE5" w:rsidRDefault="00612AE5" w:rsidP="00612AE5">
      <w:pPr>
        <w:rPr>
          <w:lang w:eastAsia="zh-CN"/>
        </w:rPr>
      </w:pPr>
      <w:r>
        <w:rPr>
          <w:lang w:eastAsia="zh-CN"/>
        </w:rPr>
        <w:tab/>
      </w:r>
    </w:p>
    <w:p w:rsidR="00612AE5" w:rsidRDefault="00612AE5" w:rsidP="00612AE5">
      <w:pPr>
        <w:ind w:firstLine="720"/>
        <w:rPr>
          <w:lang w:eastAsia="zh-CN"/>
        </w:rPr>
      </w:pPr>
      <w:r>
        <w:rPr>
          <w:rFonts w:hint="eastAsia"/>
          <w:lang w:eastAsia="zh-CN"/>
        </w:rPr>
        <w:t>在</w:t>
      </w:r>
      <w:r>
        <w:rPr>
          <w:lang w:eastAsia="zh-CN"/>
        </w:rPr>
        <w:t>今后的工作中，</w:t>
      </w:r>
      <w:r>
        <w:rPr>
          <w:rFonts w:hint="eastAsia"/>
          <w:lang w:eastAsia="zh-CN"/>
        </w:rPr>
        <w:t>我们</w:t>
      </w:r>
      <w:r>
        <w:rPr>
          <w:lang w:eastAsia="zh-CN"/>
        </w:rPr>
        <w:t>可以对</w:t>
      </w:r>
      <w:r w:rsidR="006276FE">
        <w:rPr>
          <w:lang w:eastAsia="zh-CN"/>
        </w:rPr>
        <w:t>“</w:t>
      </w:r>
      <w:r w:rsidR="006276FE">
        <w:rPr>
          <w:lang w:eastAsia="zh-CN"/>
        </w:rPr>
        <w:t>四季型人</w:t>
      </w:r>
      <w:r w:rsidR="006276FE">
        <w:rPr>
          <w:lang w:eastAsia="zh-CN"/>
        </w:rPr>
        <w:t>”</w:t>
      </w:r>
      <w:r w:rsidR="006276FE">
        <w:rPr>
          <w:lang w:eastAsia="zh-CN"/>
        </w:rPr>
        <w:t>的分类方法以及检测系统在</w:t>
      </w:r>
      <w:r>
        <w:rPr>
          <w:lang w:eastAsia="zh-CN"/>
        </w:rPr>
        <w:t>以下方面存在的不足进行改进：</w:t>
      </w:r>
    </w:p>
    <w:p w:rsidR="00612AE5" w:rsidRDefault="00612AE5" w:rsidP="00612AE5">
      <w:pPr>
        <w:ind w:firstLine="720"/>
        <w:rPr>
          <w:lang w:eastAsia="zh-CN"/>
        </w:rPr>
      </w:pPr>
      <w:r>
        <w:rPr>
          <w:lang w:eastAsia="zh-CN"/>
        </w:rPr>
        <w:t>（</w:t>
      </w:r>
      <w:r>
        <w:rPr>
          <w:lang w:eastAsia="zh-CN"/>
        </w:rPr>
        <w:t>1</w:t>
      </w:r>
      <w:r>
        <w:rPr>
          <w:lang w:eastAsia="zh-CN"/>
        </w:rPr>
        <w:t>）样例</w:t>
      </w:r>
      <w:r>
        <w:rPr>
          <w:rFonts w:hint="eastAsia"/>
          <w:lang w:eastAsia="zh-CN"/>
        </w:rPr>
        <w:t>单一</w:t>
      </w:r>
      <w:r>
        <w:rPr>
          <w:lang w:eastAsia="zh-CN"/>
        </w:rPr>
        <w:t>。</w:t>
      </w:r>
      <w:r w:rsidR="00033052">
        <w:rPr>
          <w:rFonts w:hint="eastAsia"/>
          <w:lang w:eastAsia="zh-CN"/>
        </w:rPr>
        <w:t xml:space="preserve"> </w:t>
      </w:r>
      <w:r w:rsidR="00033052">
        <w:rPr>
          <w:lang w:eastAsia="zh-CN"/>
        </w:rPr>
        <w:t>每个季节对应的典型样例有可能不止一种</w:t>
      </w:r>
      <w:r>
        <w:rPr>
          <w:rFonts w:ascii="宋体" w:hAnsi="宋体" w:cs="宋体"/>
          <w:color w:val="000000"/>
          <w:szCs w:val="21"/>
          <w:shd w:val="clear" w:color="auto" w:fill="FFFFFF"/>
          <w:lang w:eastAsia="zh-CN"/>
        </w:rPr>
        <w:t>，</w:t>
      </w:r>
      <w:r w:rsidR="00033052">
        <w:rPr>
          <w:rFonts w:ascii="宋体" w:hAnsi="宋体" w:cs="宋体"/>
          <w:color w:val="000000"/>
          <w:szCs w:val="21"/>
          <w:shd w:val="clear" w:color="auto" w:fill="FFFFFF"/>
          <w:lang w:eastAsia="zh-CN"/>
        </w:rPr>
        <w:t>可以通过增加样例</w:t>
      </w:r>
      <w:r>
        <w:rPr>
          <w:rFonts w:ascii="宋体" w:hAnsi="宋体" w:cs="宋体" w:hint="eastAsia"/>
          <w:color w:val="000000"/>
          <w:szCs w:val="21"/>
          <w:shd w:val="clear" w:color="auto" w:fill="FFFFFF"/>
          <w:lang w:eastAsia="zh-CN"/>
        </w:rPr>
        <w:t>来覆盖</w:t>
      </w:r>
      <w:r>
        <w:rPr>
          <w:rFonts w:ascii="宋体" w:hAnsi="宋体" w:cs="宋体"/>
          <w:color w:val="000000"/>
          <w:szCs w:val="21"/>
          <w:shd w:val="clear" w:color="auto" w:fill="FFFFFF"/>
          <w:lang w:eastAsia="zh-CN"/>
        </w:rPr>
        <w:t>更广的范围。</w:t>
      </w:r>
    </w:p>
    <w:p w:rsidR="00612AE5" w:rsidRDefault="00612AE5" w:rsidP="00033052">
      <w:pPr>
        <w:ind w:firstLine="720"/>
        <w:rPr>
          <w:lang w:eastAsia="zh-CN"/>
        </w:rPr>
      </w:pPr>
      <w:r>
        <w:rPr>
          <w:rFonts w:hint="eastAsia"/>
          <w:lang w:eastAsia="zh-CN"/>
        </w:rPr>
        <w:t>（</w:t>
      </w:r>
      <w:r>
        <w:rPr>
          <w:lang w:eastAsia="zh-CN"/>
        </w:rPr>
        <w:t>2</w:t>
      </w:r>
      <w:r>
        <w:rPr>
          <w:rFonts w:hint="eastAsia"/>
          <w:lang w:eastAsia="zh-CN"/>
        </w:rPr>
        <w:t>）</w:t>
      </w:r>
      <w:r>
        <w:rPr>
          <w:lang w:eastAsia="zh-CN"/>
        </w:rPr>
        <w:t>灰度图像对颜色信息的损失。</w:t>
      </w:r>
      <w:r>
        <w:rPr>
          <w:rFonts w:hint="eastAsia"/>
          <w:lang w:eastAsia="zh-CN"/>
        </w:rPr>
        <w:t>本</w:t>
      </w:r>
      <w:r w:rsidR="00033052">
        <w:rPr>
          <w:rFonts w:hint="eastAsia"/>
          <w:lang w:eastAsia="zh-CN"/>
        </w:rPr>
        <w:t>文</w:t>
      </w:r>
      <w:r>
        <w:rPr>
          <w:lang w:eastAsia="zh-CN"/>
        </w:rPr>
        <w:t>所处理的图像</w:t>
      </w:r>
      <w:r>
        <w:rPr>
          <w:rFonts w:hint="eastAsia"/>
          <w:lang w:eastAsia="zh-CN"/>
        </w:rPr>
        <w:t>均</w:t>
      </w:r>
      <w:r>
        <w:rPr>
          <w:lang w:eastAsia="zh-CN"/>
        </w:rPr>
        <w:t>采用</w:t>
      </w:r>
      <w:r>
        <w:rPr>
          <w:lang w:eastAsia="zh-CN"/>
        </w:rPr>
        <w:t>RGB</w:t>
      </w:r>
      <w:r>
        <w:rPr>
          <w:rFonts w:hint="eastAsia"/>
          <w:lang w:eastAsia="zh-CN"/>
        </w:rPr>
        <w:t>颜色</w:t>
      </w:r>
      <w:r>
        <w:rPr>
          <w:lang w:eastAsia="zh-CN"/>
        </w:rPr>
        <w:t>空间</w:t>
      </w:r>
      <w:r w:rsidR="00033052">
        <w:rPr>
          <w:rFonts w:hint="eastAsia"/>
          <w:lang w:eastAsia="zh-CN"/>
        </w:rPr>
        <w:t>，并</w:t>
      </w:r>
      <w:r>
        <w:rPr>
          <w:rFonts w:hint="eastAsia"/>
          <w:lang w:eastAsia="zh-CN"/>
        </w:rPr>
        <w:t>将</w:t>
      </w:r>
      <w:r>
        <w:rPr>
          <w:lang w:eastAsia="zh-CN"/>
        </w:rPr>
        <w:t>RGB</w:t>
      </w:r>
      <w:r>
        <w:rPr>
          <w:rFonts w:hint="eastAsia"/>
          <w:lang w:eastAsia="zh-CN"/>
        </w:rPr>
        <w:t>三个分量</w:t>
      </w:r>
      <w:r>
        <w:rPr>
          <w:lang w:eastAsia="zh-CN"/>
        </w:rPr>
        <w:t>映射到一维空间，</w:t>
      </w:r>
      <w:r w:rsidR="00033052">
        <w:rPr>
          <w:lang w:eastAsia="zh-CN"/>
        </w:rPr>
        <w:t>即对图像进行灰度处理。</w:t>
      </w:r>
      <w:r>
        <w:rPr>
          <w:rFonts w:hint="eastAsia"/>
          <w:lang w:eastAsia="zh-CN"/>
        </w:rPr>
        <w:t>这样</w:t>
      </w:r>
      <w:r>
        <w:rPr>
          <w:lang w:eastAsia="zh-CN"/>
        </w:rPr>
        <w:t>在便于处理数据的</w:t>
      </w:r>
      <w:r>
        <w:rPr>
          <w:rFonts w:hint="eastAsia"/>
          <w:lang w:eastAsia="zh-CN"/>
        </w:rPr>
        <w:lastRenderedPageBreak/>
        <w:t>同时</w:t>
      </w:r>
      <w:r>
        <w:rPr>
          <w:lang w:eastAsia="zh-CN"/>
        </w:rPr>
        <w:t>也损失了颜色信息</w:t>
      </w:r>
      <w:r w:rsidR="00033052">
        <w:rPr>
          <w:lang w:eastAsia="zh-CN"/>
        </w:rPr>
        <w:t>。今后</w:t>
      </w:r>
      <w:r>
        <w:rPr>
          <w:rFonts w:hint="eastAsia"/>
          <w:lang w:eastAsia="zh-CN"/>
        </w:rPr>
        <w:t>我们</w:t>
      </w:r>
      <w:r>
        <w:rPr>
          <w:lang w:eastAsia="zh-CN"/>
        </w:rPr>
        <w:t>可以将</w:t>
      </w:r>
      <w:r>
        <w:rPr>
          <w:lang w:eastAsia="zh-CN"/>
        </w:rPr>
        <w:t>RGB</w:t>
      </w:r>
      <w:r>
        <w:rPr>
          <w:lang w:eastAsia="zh-CN"/>
        </w:rPr>
        <w:t>颜色空间更换到</w:t>
      </w:r>
      <w:r>
        <w:rPr>
          <w:lang w:eastAsia="zh-CN"/>
        </w:rPr>
        <w:t>HSV</w:t>
      </w:r>
      <w:r>
        <w:rPr>
          <w:lang w:eastAsia="zh-CN"/>
        </w:rPr>
        <w:t>或</w:t>
      </w:r>
      <w:r>
        <w:rPr>
          <w:lang w:eastAsia="zh-CN"/>
        </w:rPr>
        <w:t>YUV</w:t>
      </w:r>
      <w:r>
        <w:rPr>
          <w:rFonts w:hint="eastAsia"/>
          <w:lang w:eastAsia="zh-CN"/>
        </w:rPr>
        <w:t>颜色</w:t>
      </w:r>
      <w:r>
        <w:rPr>
          <w:lang w:eastAsia="zh-CN"/>
        </w:rPr>
        <w:t>空间，</w:t>
      </w:r>
      <w:r>
        <w:rPr>
          <w:rFonts w:hint="eastAsia"/>
          <w:lang w:eastAsia="zh-CN"/>
        </w:rPr>
        <w:t>以求</w:t>
      </w:r>
      <w:r>
        <w:rPr>
          <w:lang w:eastAsia="zh-CN"/>
        </w:rPr>
        <w:t>保留更多颜色细节，</w:t>
      </w:r>
      <w:r>
        <w:rPr>
          <w:rFonts w:hint="eastAsia"/>
          <w:lang w:eastAsia="zh-CN"/>
        </w:rPr>
        <w:t>提升</w:t>
      </w:r>
      <w:r>
        <w:rPr>
          <w:lang w:eastAsia="zh-CN"/>
        </w:rPr>
        <w:t>准确度。</w:t>
      </w:r>
    </w:p>
    <w:p w:rsidR="00612AE5" w:rsidRPr="0018224D" w:rsidRDefault="00612AE5" w:rsidP="00033052">
      <w:pPr>
        <w:ind w:firstLine="720"/>
        <w:rPr>
          <w:lang w:eastAsia="zh-CN"/>
        </w:rPr>
      </w:pPr>
      <w:r>
        <w:rPr>
          <w:rFonts w:hint="eastAsia"/>
          <w:lang w:eastAsia="zh-CN"/>
        </w:rPr>
        <w:t>（</w:t>
      </w:r>
      <w:r>
        <w:rPr>
          <w:lang w:eastAsia="zh-CN"/>
        </w:rPr>
        <w:t>3</w:t>
      </w:r>
      <w:r>
        <w:rPr>
          <w:rFonts w:hint="eastAsia"/>
          <w:lang w:eastAsia="zh-CN"/>
        </w:rPr>
        <w:t>）</w:t>
      </w:r>
      <w:r>
        <w:rPr>
          <w:rFonts w:hint="eastAsia"/>
          <w:lang w:eastAsia="zh-CN"/>
        </w:rPr>
        <w:t>UI</w:t>
      </w:r>
      <w:r>
        <w:rPr>
          <w:rFonts w:hint="eastAsia"/>
          <w:lang w:eastAsia="zh-CN"/>
        </w:rPr>
        <w:t>界面</w:t>
      </w:r>
      <w:r>
        <w:rPr>
          <w:lang w:eastAsia="zh-CN"/>
        </w:rPr>
        <w:t>的单一和不美观。</w:t>
      </w:r>
      <w:r>
        <w:rPr>
          <w:rFonts w:hint="eastAsia"/>
          <w:lang w:eastAsia="zh-CN"/>
        </w:rPr>
        <w:t>本文</w:t>
      </w:r>
      <w:r>
        <w:rPr>
          <w:lang w:eastAsia="zh-CN"/>
        </w:rPr>
        <w:t>重点在于探寻</w:t>
      </w:r>
      <w:r>
        <w:rPr>
          <w:lang w:eastAsia="zh-CN"/>
        </w:rPr>
        <w:t>“</w:t>
      </w:r>
      <w:r>
        <w:rPr>
          <w:rFonts w:hint="eastAsia"/>
          <w:lang w:eastAsia="zh-CN"/>
        </w:rPr>
        <w:t>四季</w:t>
      </w:r>
      <w:r>
        <w:rPr>
          <w:lang w:eastAsia="zh-CN"/>
        </w:rPr>
        <w:t>型人</w:t>
      </w:r>
      <w:r>
        <w:rPr>
          <w:lang w:eastAsia="zh-CN"/>
        </w:rPr>
        <w:t>”</w:t>
      </w:r>
      <w:r>
        <w:rPr>
          <w:lang w:eastAsia="zh-CN"/>
        </w:rPr>
        <w:t>的判断</w:t>
      </w:r>
      <w:r>
        <w:rPr>
          <w:rFonts w:hint="eastAsia"/>
          <w:lang w:eastAsia="zh-CN"/>
        </w:rPr>
        <w:t>方法</w:t>
      </w:r>
      <w:r>
        <w:rPr>
          <w:lang w:eastAsia="zh-CN"/>
        </w:rPr>
        <w:t>和检测过程，</w:t>
      </w:r>
      <w:r>
        <w:rPr>
          <w:rFonts w:hint="eastAsia"/>
          <w:lang w:eastAsia="zh-CN"/>
        </w:rPr>
        <w:t>UI</w:t>
      </w:r>
      <w:r>
        <w:rPr>
          <w:rFonts w:hint="eastAsia"/>
          <w:lang w:eastAsia="zh-CN"/>
        </w:rPr>
        <w:t>界面</w:t>
      </w:r>
      <w:r>
        <w:rPr>
          <w:lang w:eastAsia="zh-CN"/>
        </w:rPr>
        <w:t>只</w:t>
      </w:r>
      <w:r>
        <w:rPr>
          <w:rFonts w:hint="eastAsia"/>
          <w:lang w:eastAsia="zh-CN"/>
        </w:rPr>
        <w:t>做</w:t>
      </w:r>
      <w:r>
        <w:rPr>
          <w:lang w:eastAsia="zh-CN"/>
        </w:rPr>
        <w:t>展示</w:t>
      </w:r>
      <w:r>
        <w:rPr>
          <w:rFonts w:hint="eastAsia"/>
          <w:lang w:eastAsia="zh-CN"/>
        </w:rPr>
        <w:t>之</w:t>
      </w:r>
      <w:r>
        <w:rPr>
          <w:lang w:eastAsia="zh-CN"/>
        </w:rPr>
        <w:t>用，</w:t>
      </w:r>
      <w:r>
        <w:rPr>
          <w:rFonts w:hint="eastAsia"/>
          <w:lang w:eastAsia="zh-CN"/>
        </w:rPr>
        <w:t>因此</w:t>
      </w:r>
      <w:r>
        <w:rPr>
          <w:lang w:eastAsia="zh-CN"/>
        </w:rPr>
        <w:t>UI</w:t>
      </w:r>
      <w:r>
        <w:rPr>
          <w:rFonts w:hint="eastAsia"/>
          <w:lang w:eastAsia="zh-CN"/>
        </w:rPr>
        <w:t>界面</w:t>
      </w:r>
      <w:r>
        <w:rPr>
          <w:lang w:eastAsia="zh-CN"/>
        </w:rPr>
        <w:t>不美观。</w:t>
      </w:r>
      <w:r w:rsidR="00033052">
        <w:rPr>
          <w:lang w:eastAsia="zh-CN"/>
        </w:rPr>
        <w:t>在未来的工作中我们</w:t>
      </w:r>
      <w:r>
        <w:rPr>
          <w:rFonts w:hint="eastAsia"/>
          <w:lang w:eastAsia="zh-CN"/>
        </w:rPr>
        <w:t>可以</w:t>
      </w:r>
      <w:r>
        <w:rPr>
          <w:lang w:eastAsia="zh-CN"/>
        </w:rPr>
        <w:t>将</w:t>
      </w:r>
      <w:r>
        <w:rPr>
          <w:lang w:eastAsia="zh-CN"/>
        </w:rPr>
        <w:t>UI</w:t>
      </w:r>
      <w:r>
        <w:rPr>
          <w:rFonts w:hint="eastAsia"/>
          <w:lang w:eastAsia="zh-CN"/>
        </w:rPr>
        <w:t>界面</w:t>
      </w:r>
      <w:r>
        <w:rPr>
          <w:lang w:eastAsia="zh-CN"/>
        </w:rPr>
        <w:t>进行美化，</w:t>
      </w:r>
      <w:r>
        <w:rPr>
          <w:rFonts w:hint="eastAsia"/>
          <w:lang w:eastAsia="zh-CN"/>
        </w:rPr>
        <w:t>并加入</w:t>
      </w:r>
      <w:r>
        <w:rPr>
          <w:lang w:eastAsia="zh-CN"/>
        </w:rPr>
        <w:t>一些</w:t>
      </w:r>
      <w:r w:rsidR="00033052">
        <w:rPr>
          <w:lang w:eastAsia="zh-CN"/>
        </w:rPr>
        <w:t>错误</w:t>
      </w:r>
      <w:r>
        <w:rPr>
          <w:lang w:eastAsia="zh-CN"/>
        </w:rPr>
        <w:t>操作</w:t>
      </w:r>
      <w:r w:rsidR="00033052">
        <w:rPr>
          <w:lang w:eastAsia="zh-CN"/>
        </w:rPr>
        <w:t>的</w:t>
      </w:r>
      <w:r>
        <w:rPr>
          <w:lang w:eastAsia="zh-CN"/>
        </w:rPr>
        <w:t>提示信息</w:t>
      </w:r>
      <w:r w:rsidR="00033052">
        <w:rPr>
          <w:lang w:eastAsia="zh-CN"/>
        </w:rPr>
        <w:t>。</w:t>
      </w:r>
    </w:p>
    <w:p w:rsidR="00612AE5" w:rsidRDefault="00612AE5" w:rsidP="00612AE5">
      <w:pPr>
        <w:ind w:firstLine="720"/>
        <w:rPr>
          <w:lang w:eastAsia="zh-CN"/>
        </w:rPr>
      </w:pPr>
    </w:p>
    <w:p w:rsidR="00612AE5" w:rsidRPr="00612AE5" w:rsidRDefault="00612AE5" w:rsidP="00612AE5">
      <w:pPr>
        <w:ind w:firstLine="720"/>
        <w:rPr>
          <w:lang w:eastAsia="zh-CN"/>
        </w:rPr>
      </w:pPr>
    </w:p>
    <w:p w:rsidR="00856EE3" w:rsidRDefault="00856EE3" w:rsidP="003E19BB">
      <w:pPr>
        <w:pStyle w:val="1"/>
        <w:rPr>
          <w:lang w:eastAsia="zh-CN"/>
        </w:rPr>
      </w:pPr>
      <w:r>
        <w:rPr>
          <w:rFonts w:hint="eastAsia"/>
          <w:lang w:eastAsia="zh-CN"/>
        </w:rPr>
        <w:t>参考文献</w:t>
      </w:r>
    </w:p>
    <w:p w:rsidR="00D144D5" w:rsidRPr="00D144D5" w:rsidRDefault="00D144D5" w:rsidP="00D144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rPr>
          <w:rFonts w:ascii="PingFang SC" w:eastAsia="PingFang SC" w:hAnsi="PingFang SC" w:cs="Courier New"/>
          <w:color w:val="333333"/>
          <w:sz w:val="21"/>
          <w:szCs w:val="21"/>
        </w:rPr>
      </w:pPr>
      <w:r>
        <w:rPr>
          <w:lang w:eastAsia="zh-CN"/>
        </w:rPr>
        <w:t>[1]</w:t>
      </w:r>
      <w:r w:rsidR="00365B80">
        <w:rPr>
          <w:lang w:eastAsia="zh-CN"/>
        </w:rPr>
        <w:t xml:space="preserve"> </w:t>
      </w:r>
      <w:r w:rsidR="00C56327" w:rsidRPr="00C56327">
        <w:rPr>
          <w:lang w:eastAsia="zh-CN"/>
        </w:rPr>
        <w:t>Jackson C. Color Me Beautiful: Discover Your Natural Beauty Through the Colors That Make You Look Great and Feel Fabulous[M]. Ballantine Books, 2011.</w:t>
      </w:r>
    </w:p>
    <w:p w:rsidR="004F7E1E" w:rsidRDefault="004F7E1E" w:rsidP="004F7E1E">
      <w:pPr>
        <w:rPr>
          <w:lang w:eastAsia="zh-CN"/>
        </w:rPr>
      </w:pPr>
      <w:r>
        <w:rPr>
          <w:rFonts w:hint="eastAsia"/>
          <w:lang w:eastAsia="zh-CN"/>
        </w:rPr>
        <w:t>[2]</w:t>
      </w:r>
      <w:r>
        <w:rPr>
          <w:rFonts w:hint="eastAsia"/>
          <w:lang w:eastAsia="zh-CN"/>
        </w:rPr>
        <w:t>刘娟</w:t>
      </w:r>
      <w:r>
        <w:rPr>
          <w:rFonts w:hint="eastAsia"/>
          <w:lang w:eastAsia="zh-CN"/>
        </w:rPr>
        <w:t xml:space="preserve">. </w:t>
      </w:r>
      <w:r>
        <w:rPr>
          <w:rFonts w:hint="eastAsia"/>
          <w:lang w:eastAsia="zh-CN"/>
        </w:rPr>
        <w:t>衣柜文化</w:t>
      </w:r>
      <w:r>
        <w:rPr>
          <w:rFonts w:hint="eastAsia"/>
          <w:lang w:eastAsia="zh-CN"/>
        </w:rPr>
        <w:t>[D].</w:t>
      </w:r>
      <w:r>
        <w:rPr>
          <w:rFonts w:hint="eastAsia"/>
          <w:lang w:eastAsia="zh-CN"/>
        </w:rPr>
        <w:t>天津科技大学</w:t>
      </w:r>
      <w:r>
        <w:rPr>
          <w:rFonts w:hint="eastAsia"/>
          <w:lang w:eastAsia="zh-CN"/>
        </w:rPr>
        <w:t>,2010.</w:t>
      </w:r>
    </w:p>
    <w:p w:rsidR="004F7E1E" w:rsidRDefault="004F7E1E" w:rsidP="004F7E1E">
      <w:pPr>
        <w:rPr>
          <w:lang w:eastAsia="zh-CN"/>
        </w:rPr>
      </w:pPr>
      <w:r>
        <w:rPr>
          <w:rFonts w:hint="eastAsia"/>
          <w:lang w:eastAsia="zh-CN"/>
        </w:rPr>
        <w:t>[3]</w:t>
      </w:r>
      <w:r>
        <w:rPr>
          <w:rFonts w:hint="eastAsia"/>
          <w:lang w:eastAsia="zh-CN"/>
        </w:rPr>
        <w:t>肖慧</w:t>
      </w:r>
      <w:r>
        <w:rPr>
          <w:rFonts w:hint="eastAsia"/>
          <w:lang w:eastAsia="zh-CN"/>
        </w:rPr>
        <w:t xml:space="preserve">. </w:t>
      </w:r>
      <w:r>
        <w:rPr>
          <w:rFonts w:hint="eastAsia"/>
          <w:lang w:eastAsia="zh-CN"/>
        </w:rPr>
        <w:t>服装色彩在人物形象设计中的表现与应用</w:t>
      </w:r>
      <w:r>
        <w:rPr>
          <w:rFonts w:hint="eastAsia"/>
          <w:lang w:eastAsia="zh-CN"/>
        </w:rPr>
        <w:t>[D].</w:t>
      </w:r>
      <w:r>
        <w:rPr>
          <w:rFonts w:hint="eastAsia"/>
          <w:lang w:eastAsia="zh-CN"/>
        </w:rPr>
        <w:t>湖南师范大学</w:t>
      </w:r>
      <w:r>
        <w:rPr>
          <w:rFonts w:hint="eastAsia"/>
          <w:lang w:eastAsia="zh-CN"/>
        </w:rPr>
        <w:t>,2010.</w:t>
      </w:r>
    </w:p>
    <w:p w:rsidR="004F7E1E" w:rsidRDefault="004F7E1E" w:rsidP="004F7E1E">
      <w:pPr>
        <w:rPr>
          <w:lang w:eastAsia="zh-CN"/>
        </w:rPr>
      </w:pPr>
      <w:r>
        <w:rPr>
          <w:rFonts w:hint="eastAsia"/>
          <w:lang w:eastAsia="zh-CN"/>
        </w:rPr>
        <w:t>[4]</w:t>
      </w:r>
      <w:r>
        <w:rPr>
          <w:rFonts w:hint="eastAsia"/>
          <w:lang w:eastAsia="zh-CN"/>
        </w:rPr>
        <w:t>张雅娜</w:t>
      </w:r>
      <w:r>
        <w:rPr>
          <w:rFonts w:hint="eastAsia"/>
          <w:lang w:eastAsia="zh-CN"/>
        </w:rPr>
        <w:t>,</w:t>
      </w:r>
      <w:r>
        <w:rPr>
          <w:rFonts w:hint="eastAsia"/>
          <w:lang w:eastAsia="zh-CN"/>
        </w:rPr>
        <w:t>林希</w:t>
      </w:r>
      <w:r>
        <w:rPr>
          <w:rFonts w:hint="eastAsia"/>
          <w:lang w:eastAsia="zh-CN"/>
        </w:rPr>
        <w:t>.</w:t>
      </w:r>
      <w:r>
        <w:rPr>
          <w:rFonts w:hint="eastAsia"/>
          <w:lang w:eastAsia="zh-CN"/>
        </w:rPr>
        <w:t>浅谈着装色彩在四季色彩中的搭配</w:t>
      </w:r>
      <w:r>
        <w:rPr>
          <w:rFonts w:hint="eastAsia"/>
          <w:lang w:eastAsia="zh-CN"/>
        </w:rPr>
        <w:t>[J].</w:t>
      </w:r>
      <w:r>
        <w:rPr>
          <w:rFonts w:hint="eastAsia"/>
          <w:lang w:eastAsia="zh-CN"/>
        </w:rPr>
        <w:t>科技信息</w:t>
      </w:r>
      <w:r>
        <w:rPr>
          <w:rFonts w:hint="eastAsia"/>
          <w:lang w:eastAsia="zh-CN"/>
        </w:rPr>
        <w:t>(</w:t>
      </w:r>
      <w:r>
        <w:rPr>
          <w:rFonts w:hint="eastAsia"/>
          <w:lang w:eastAsia="zh-CN"/>
        </w:rPr>
        <w:t>科学教研</w:t>
      </w:r>
      <w:r>
        <w:rPr>
          <w:rFonts w:hint="eastAsia"/>
          <w:lang w:eastAsia="zh-CN"/>
        </w:rPr>
        <w:t>),2007(22):197+200.</w:t>
      </w:r>
    </w:p>
    <w:p w:rsidR="004F7E1E" w:rsidRDefault="004F7E1E" w:rsidP="004F7E1E">
      <w:pPr>
        <w:rPr>
          <w:lang w:eastAsia="zh-CN"/>
        </w:rPr>
      </w:pPr>
      <w:r>
        <w:rPr>
          <w:rFonts w:hint="eastAsia"/>
          <w:lang w:eastAsia="zh-CN"/>
        </w:rPr>
        <w:t xml:space="preserve">[5] </w:t>
      </w:r>
      <w:r>
        <w:rPr>
          <w:rFonts w:hint="eastAsia"/>
          <w:lang w:eastAsia="zh-CN"/>
        </w:rPr>
        <w:t>王安琪</w:t>
      </w:r>
      <w:r>
        <w:rPr>
          <w:rFonts w:hint="eastAsia"/>
          <w:lang w:eastAsia="zh-CN"/>
        </w:rPr>
        <w:t xml:space="preserve">. </w:t>
      </w:r>
      <w:r>
        <w:rPr>
          <w:rFonts w:hint="eastAsia"/>
          <w:lang w:eastAsia="zh-CN"/>
        </w:rPr>
        <w:t>基于图像内容的服装分类和推荐方法研究</w:t>
      </w:r>
      <w:r>
        <w:rPr>
          <w:rFonts w:hint="eastAsia"/>
          <w:lang w:eastAsia="zh-CN"/>
        </w:rPr>
        <w:t>[D].</w:t>
      </w:r>
      <w:r>
        <w:rPr>
          <w:rFonts w:hint="eastAsia"/>
          <w:lang w:eastAsia="zh-CN"/>
        </w:rPr>
        <w:t>昆明理工大学</w:t>
      </w:r>
      <w:r>
        <w:rPr>
          <w:rFonts w:hint="eastAsia"/>
          <w:lang w:eastAsia="zh-CN"/>
        </w:rPr>
        <w:t>,2017.</w:t>
      </w:r>
    </w:p>
    <w:p w:rsidR="00D144D5" w:rsidRDefault="00C56327" w:rsidP="00172343">
      <w:pPr>
        <w:rPr>
          <w:lang w:eastAsia="zh-CN"/>
        </w:rPr>
      </w:pPr>
      <w:r>
        <w:rPr>
          <w:lang w:eastAsia="zh-CN"/>
        </w:rPr>
        <w:t>[6]</w:t>
      </w:r>
      <w:r w:rsidRPr="00C56327">
        <w:t xml:space="preserve"> </w:t>
      </w:r>
      <w:r w:rsidRPr="00C56327">
        <w:rPr>
          <w:lang w:eastAsia="zh-CN"/>
        </w:rPr>
        <w:t>Hinton G E, Osindero S, Teh Y W. A fast learning algorithm for deep belief nets[J]. Neural computation, 2006, 18(7): 1527-1554.</w:t>
      </w:r>
    </w:p>
    <w:p w:rsidR="00C56327" w:rsidRDefault="00C56327" w:rsidP="00172343">
      <w:pPr>
        <w:rPr>
          <w:lang w:eastAsia="zh-CN"/>
        </w:rPr>
      </w:pPr>
      <w:r>
        <w:rPr>
          <w:rFonts w:hint="eastAsia"/>
          <w:lang w:eastAsia="zh-CN"/>
        </w:rPr>
        <w:t>[</w:t>
      </w:r>
      <w:r>
        <w:rPr>
          <w:lang w:eastAsia="zh-CN"/>
        </w:rPr>
        <w:t>7</w:t>
      </w:r>
      <w:r>
        <w:rPr>
          <w:rFonts w:hint="eastAsia"/>
          <w:lang w:eastAsia="zh-CN"/>
        </w:rPr>
        <w:t>]</w:t>
      </w:r>
      <w:r w:rsidRPr="00C56327">
        <w:t xml:space="preserve"> </w:t>
      </w:r>
      <w:r w:rsidRPr="00C56327">
        <w:rPr>
          <w:lang w:eastAsia="zh-CN"/>
        </w:rPr>
        <w:t>Taigman Y, Yang M, Ranzato M A, et al. Deepface: Closing the gap to human-level performance in face verification[C]//Proceedings of the IEEE conference on computer vision and pattern recognition. 2014: 1701-1708.</w:t>
      </w:r>
    </w:p>
    <w:p w:rsidR="00C56327" w:rsidRDefault="00C56327" w:rsidP="00172343">
      <w:pPr>
        <w:rPr>
          <w:lang w:eastAsia="zh-CN"/>
        </w:rPr>
      </w:pPr>
      <w:r>
        <w:rPr>
          <w:rFonts w:hint="eastAsia"/>
          <w:lang w:eastAsia="zh-CN"/>
        </w:rPr>
        <w:t>[</w:t>
      </w:r>
      <w:r>
        <w:rPr>
          <w:lang w:eastAsia="zh-CN"/>
        </w:rPr>
        <w:t>8</w:t>
      </w:r>
      <w:r>
        <w:rPr>
          <w:rFonts w:hint="eastAsia"/>
          <w:lang w:eastAsia="zh-CN"/>
        </w:rPr>
        <w:t>]</w:t>
      </w:r>
      <w:r w:rsidRPr="00C56327">
        <w:rPr>
          <w:rFonts w:hint="eastAsia"/>
          <w:lang w:eastAsia="zh-CN"/>
        </w:rPr>
        <w:t xml:space="preserve"> </w:t>
      </w:r>
      <w:r w:rsidRPr="00C56327">
        <w:rPr>
          <w:rFonts w:hint="eastAsia"/>
          <w:lang w:eastAsia="zh-CN"/>
        </w:rPr>
        <w:t>于西蔓</w:t>
      </w:r>
      <w:r w:rsidRPr="00C56327">
        <w:rPr>
          <w:rFonts w:hint="eastAsia"/>
          <w:lang w:eastAsia="zh-CN"/>
        </w:rPr>
        <w:t xml:space="preserve">. </w:t>
      </w:r>
      <w:r w:rsidRPr="00C56327">
        <w:rPr>
          <w:rFonts w:hint="eastAsia"/>
          <w:lang w:eastAsia="zh-CN"/>
        </w:rPr>
        <w:t>女性个人色彩诊断</w:t>
      </w:r>
      <w:r w:rsidRPr="00C56327">
        <w:rPr>
          <w:rFonts w:hint="eastAsia"/>
          <w:lang w:eastAsia="zh-CN"/>
        </w:rPr>
        <w:t xml:space="preserve">[M]. </w:t>
      </w:r>
      <w:r w:rsidRPr="00C56327">
        <w:rPr>
          <w:rFonts w:hint="eastAsia"/>
          <w:lang w:eastAsia="zh-CN"/>
        </w:rPr>
        <w:t>花城出版社</w:t>
      </w:r>
      <w:r w:rsidRPr="00C56327">
        <w:rPr>
          <w:rFonts w:hint="eastAsia"/>
          <w:lang w:eastAsia="zh-CN"/>
        </w:rPr>
        <w:t>, 2003.</w:t>
      </w:r>
    </w:p>
    <w:p w:rsidR="00C56327" w:rsidRDefault="00C56327" w:rsidP="00172343">
      <w:pPr>
        <w:rPr>
          <w:lang w:eastAsia="zh-CN"/>
        </w:rPr>
      </w:pPr>
      <w:r>
        <w:rPr>
          <w:rFonts w:hint="eastAsia"/>
          <w:lang w:eastAsia="zh-CN"/>
        </w:rPr>
        <w:t>[</w:t>
      </w:r>
      <w:r>
        <w:rPr>
          <w:lang w:eastAsia="zh-CN"/>
        </w:rPr>
        <w:t>9</w:t>
      </w:r>
      <w:r>
        <w:rPr>
          <w:rFonts w:hint="eastAsia"/>
          <w:lang w:eastAsia="zh-CN"/>
        </w:rPr>
        <w:t>]</w:t>
      </w:r>
      <w:r w:rsidRPr="00C56327">
        <w:rPr>
          <w:rFonts w:hint="eastAsia"/>
          <w:lang w:eastAsia="zh-CN"/>
        </w:rPr>
        <w:t xml:space="preserve"> </w:t>
      </w:r>
      <w:r w:rsidRPr="00C56327">
        <w:rPr>
          <w:rFonts w:hint="eastAsia"/>
          <w:lang w:eastAsia="zh-CN"/>
        </w:rPr>
        <w:t>朱丹</w:t>
      </w:r>
      <w:r w:rsidRPr="00C56327">
        <w:rPr>
          <w:rFonts w:hint="eastAsia"/>
          <w:lang w:eastAsia="zh-CN"/>
        </w:rPr>
        <w:t xml:space="preserve">. </w:t>
      </w:r>
      <w:r w:rsidRPr="00C56327">
        <w:rPr>
          <w:rFonts w:hint="eastAsia"/>
          <w:lang w:eastAsia="zh-CN"/>
        </w:rPr>
        <w:t>形象设计专业教学中</w:t>
      </w:r>
      <w:r w:rsidRPr="00C56327">
        <w:rPr>
          <w:rFonts w:hint="eastAsia"/>
          <w:lang w:eastAsia="zh-CN"/>
        </w:rPr>
        <w:t xml:space="preserve"> </w:t>
      </w:r>
      <w:r w:rsidRPr="00C56327">
        <w:rPr>
          <w:rFonts w:hint="eastAsia"/>
          <w:lang w:eastAsia="zh-CN"/>
        </w:rPr>
        <w:t>“四季色彩”</w:t>
      </w:r>
      <w:r w:rsidRPr="00C56327">
        <w:rPr>
          <w:rFonts w:hint="eastAsia"/>
          <w:lang w:eastAsia="zh-CN"/>
        </w:rPr>
        <w:t xml:space="preserve"> </w:t>
      </w:r>
      <w:r w:rsidRPr="00C56327">
        <w:rPr>
          <w:rFonts w:hint="eastAsia"/>
          <w:lang w:eastAsia="zh-CN"/>
        </w:rPr>
        <w:t>理论的应用</w:t>
      </w:r>
      <w:r w:rsidRPr="00C56327">
        <w:rPr>
          <w:rFonts w:hint="eastAsia"/>
          <w:lang w:eastAsia="zh-CN"/>
        </w:rPr>
        <w:t xml:space="preserve">[J]. </w:t>
      </w:r>
      <w:r w:rsidRPr="00C56327">
        <w:rPr>
          <w:rFonts w:hint="eastAsia"/>
          <w:lang w:eastAsia="zh-CN"/>
        </w:rPr>
        <w:t>遼寧高職學報</w:t>
      </w:r>
      <w:r w:rsidRPr="00C56327">
        <w:rPr>
          <w:rFonts w:hint="eastAsia"/>
          <w:lang w:eastAsia="zh-CN"/>
        </w:rPr>
        <w:t>, 2004, 6(2): 81-82.</w:t>
      </w:r>
    </w:p>
    <w:p w:rsidR="0083714F" w:rsidRDefault="00C56327" w:rsidP="00C56327">
      <w:pPr>
        <w:rPr>
          <w:lang w:eastAsia="zh-CN"/>
        </w:rPr>
      </w:pPr>
      <w:r>
        <w:rPr>
          <w:rFonts w:hint="eastAsia"/>
          <w:lang w:eastAsia="zh-CN"/>
        </w:rPr>
        <w:t>[</w:t>
      </w:r>
      <w:r>
        <w:rPr>
          <w:lang w:eastAsia="zh-CN"/>
        </w:rPr>
        <w:t>10</w:t>
      </w:r>
      <w:r>
        <w:rPr>
          <w:rFonts w:hint="eastAsia"/>
          <w:lang w:eastAsia="zh-CN"/>
        </w:rPr>
        <w:t>]</w:t>
      </w:r>
      <w:r w:rsidRPr="00C56327">
        <w:rPr>
          <w:rFonts w:hint="eastAsia"/>
          <w:lang w:eastAsia="zh-CN"/>
        </w:rPr>
        <w:t xml:space="preserve"> </w:t>
      </w:r>
      <w:proofErr w:type="gramStart"/>
      <w:r w:rsidRPr="00C56327">
        <w:rPr>
          <w:rFonts w:hint="eastAsia"/>
          <w:lang w:eastAsia="zh-CN"/>
        </w:rPr>
        <w:t>史文学</w:t>
      </w:r>
      <w:proofErr w:type="gramEnd"/>
      <w:r w:rsidRPr="00C56327">
        <w:rPr>
          <w:rFonts w:hint="eastAsia"/>
          <w:lang w:eastAsia="zh-CN"/>
        </w:rPr>
        <w:t xml:space="preserve">. </w:t>
      </w:r>
      <w:r w:rsidRPr="00C56327">
        <w:rPr>
          <w:rFonts w:hint="eastAsia"/>
          <w:lang w:eastAsia="zh-CN"/>
        </w:rPr>
        <w:t>“旷视”</w:t>
      </w:r>
      <w:r w:rsidRPr="00C56327">
        <w:rPr>
          <w:rFonts w:hint="eastAsia"/>
          <w:lang w:eastAsia="zh-CN"/>
        </w:rPr>
        <w:t xml:space="preserve"> </w:t>
      </w:r>
      <w:r w:rsidRPr="00C56327">
        <w:rPr>
          <w:rFonts w:hint="eastAsia"/>
          <w:lang w:eastAsia="zh-CN"/>
        </w:rPr>
        <w:t>之作——</w:t>
      </w:r>
      <w:r w:rsidRPr="00C56327">
        <w:rPr>
          <w:rFonts w:hint="eastAsia"/>
          <w:lang w:eastAsia="zh-CN"/>
        </w:rPr>
        <w:t xml:space="preserve">Face++[J]. </w:t>
      </w:r>
      <w:r w:rsidRPr="00C56327">
        <w:rPr>
          <w:rFonts w:hint="eastAsia"/>
          <w:lang w:eastAsia="zh-CN"/>
        </w:rPr>
        <w:t>科技创新与品牌</w:t>
      </w:r>
      <w:r w:rsidRPr="00C56327">
        <w:rPr>
          <w:rFonts w:hint="eastAsia"/>
          <w:lang w:eastAsia="zh-CN"/>
        </w:rPr>
        <w:t>, 2012 (12): 38-39.</w:t>
      </w:r>
    </w:p>
    <w:p w:rsidR="0083714F" w:rsidRDefault="0083714F" w:rsidP="0083714F">
      <w:pPr>
        <w:rPr>
          <w:lang w:eastAsia="zh-CN"/>
        </w:rPr>
      </w:pPr>
      <w:r w:rsidRPr="0083714F">
        <w:rPr>
          <w:rFonts w:hint="eastAsia"/>
          <w:lang w:eastAsia="zh-CN"/>
        </w:rPr>
        <w:t>[1</w:t>
      </w:r>
      <w:r w:rsidR="005844A4">
        <w:rPr>
          <w:lang w:eastAsia="zh-CN"/>
        </w:rPr>
        <w:t>1</w:t>
      </w:r>
      <w:r w:rsidRPr="0083714F">
        <w:rPr>
          <w:rFonts w:hint="eastAsia"/>
          <w:lang w:eastAsia="zh-CN"/>
        </w:rPr>
        <w:t>]</w:t>
      </w:r>
      <w:r w:rsidRPr="0083714F">
        <w:rPr>
          <w:rFonts w:hint="eastAsia"/>
          <w:lang w:eastAsia="zh-CN"/>
        </w:rPr>
        <w:t>汪启</w:t>
      </w:r>
      <w:r w:rsidRPr="0083714F">
        <w:rPr>
          <w:lang w:eastAsia="zh-CN"/>
        </w:rPr>
        <w:t>伟</w:t>
      </w:r>
      <w:r w:rsidRPr="0083714F">
        <w:rPr>
          <w:rFonts w:hint="eastAsia"/>
          <w:lang w:eastAsia="zh-CN"/>
        </w:rPr>
        <w:t xml:space="preserve">. </w:t>
      </w:r>
      <w:r w:rsidRPr="0083714F">
        <w:rPr>
          <w:lang w:eastAsia="zh-CN"/>
        </w:rPr>
        <w:t>图</w:t>
      </w:r>
      <w:r w:rsidRPr="0083714F">
        <w:rPr>
          <w:rFonts w:hint="eastAsia"/>
          <w:lang w:eastAsia="zh-CN"/>
        </w:rPr>
        <w:t>像直方</w:t>
      </w:r>
      <w:r w:rsidRPr="0083714F">
        <w:rPr>
          <w:lang w:eastAsia="zh-CN"/>
        </w:rPr>
        <w:t>图</w:t>
      </w:r>
      <w:r w:rsidRPr="0083714F">
        <w:rPr>
          <w:rFonts w:hint="eastAsia"/>
          <w:lang w:eastAsia="zh-CN"/>
        </w:rPr>
        <w:t>特征及其</w:t>
      </w:r>
      <w:r w:rsidRPr="0083714F">
        <w:rPr>
          <w:lang w:eastAsia="zh-CN"/>
        </w:rPr>
        <w:t>应</w:t>
      </w:r>
      <w:r w:rsidRPr="0083714F">
        <w:rPr>
          <w:rFonts w:hint="eastAsia"/>
          <w:lang w:eastAsia="zh-CN"/>
        </w:rPr>
        <w:t>用研究</w:t>
      </w:r>
      <w:r w:rsidRPr="0083714F">
        <w:rPr>
          <w:rFonts w:hint="eastAsia"/>
          <w:lang w:eastAsia="zh-CN"/>
        </w:rPr>
        <w:t>[D].</w:t>
      </w:r>
      <w:r w:rsidRPr="0083714F">
        <w:rPr>
          <w:rFonts w:hint="eastAsia"/>
          <w:lang w:eastAsia="zh-CN"/>
        </w:rPr>
        <w:t>中国科学技</w:t>
      </w:r>
      <w:r w:rsidRPr="0083714F">
        <w:rPr>
          <w:lang w:eastAsia="zh-CN"/>
        </w:rPr>
        <w:t>术</w:t>
      </w:r>
      <w:r w:rsidRPr="0083714F">
        <w:rPr>
          <w:rFonts w:hint="eastAsia"/>
          <w:lang w:eastAsia="zh-CN"/>
        </w:rPr>
        <w:t>大学</w:t>
      </w:r>
      <w:r w:rsidRPr="0083714F">
        <w:rPr>
          <w:rFonts w:hint="eastAsia"/>
          <w:lang w:eastAsia="zh-CN"/>
        </w:rPr>
        <w:t>,2014.</w:t>
      </w:r>
    </w:p>
    <w:p w:rsidR="005844A4" w:rsidRPr="0083714F" w:rsidRDefault="005844A4" w:rsidP="005844A4">
      <w:pPr>
        <w:rPr>
          <w:lang w:eastAsia="zh-CN"/>
        </w:rPr>
      </w:pPr>
      <w:r w:rsidRPr="0083714F">
        <w:rPr>
          <w:rFonts w:hint="eastAsia"/>
          <w:lang w:eastAsia="zh-CN"/>
        </w:rPr>
        <w:t>[1</w:t>
      </w:r>
      <w:r>
        <w:rPr>
          <w:lang w:eastAsia="zh-CN"/>
        </w:rPr>
        <w:t>2</w:t>
      </w:r>
      <w:r w:rsidRPr="0083714F">
        <w:rPr>
          <w:rFonts w:hint="eastAsia"/>
          <w:lang w:eastAsia="zh-CN"/>
        </w:rPr>
        <w:t>]</w:t>
      </w:r>
      <w:r w:rsidR="00C567F3" w:rsidRPr="00C567F3">
        <w:rPr>
          <w:rFonts w:hint="eastAsia"/>
          <w:lang w:eastAsia="zh-CN"/>
        </w:rPr>
        <w:t xml:space="preserve"> (</w:t>
      </w:r>
      <w:r w:rsidR="00C567F3" w:rsidRPr="00C567F3">
        <w:rPr>
          <w:rFonts w:hint="eastAsia"/>
          <w:lang w:eastAsia="zh-CN"/>
        </w:rPr>
        <w:t>美国</w:t>
      </w:r>
      <w:r w:rsidR="00C567F3" w:rsidRPr="00C567F3">
        <w:rPr>
          <w:rFonts w:hint="eastAsia"/>
          <w:lang w:eastAsia="zh-CN"/>
        </w:rPr>
        <w:t>)</w:t>
      </w:r>
      <w:r w:rsidR="00C567F3" w:rsidRPr="00C567F3">
        <w:rPr>
          <w:rFonts w:hint="eastAsia"/>
          <w:lang w:eastAsia="zh-CN"/>
        </w:rPr>
        <w:t>布拉德斯基</w:t>
      </w:r>
      <w:r w:rsidR="00C567F3">
        <w:rPr>
          <w:lang w:eastAsia="zh-CN"/>
        </w:rPr>
        <w:t xml:space="preserve">. </w:t>
      </w:r>
      <w:r w:rsidR="00C567F3">
        <w:rPr>
          <w:rFonts w:hint="eastAsia"/>
          <w:lang w:eastAsia="zh-CN"/>
        </w:rPr>
        <w:t>学习</w:t>
      </w:r>
      <w:r w:rsidR="00C567F3">
        <w:rPr>
          <w:lang w:eastAsia="zh-CN"/>
        </w:rPr>
        <w:t xml:space="preserve">OpenCV[M]. </w:t>
      </w:r>
      <w:r w:rsidR="00C567F3">
        <w:rPr>
          <w:rFonts w:hint="eastAsia"/>
          <w:lang w:eastAsia="zh-CN"/>
        </w:rPr>
        <w:t>清华大学</w:t>
      </w:r>
      <w:r w:rsidR="00C567F3">
        <w:rPr>
          <w:lang w:eastAsia="zh-CN"/>
        </w:rPr>
        <w:t>出版社</w:t>
      </w:r>
      <w:r w:rsidR="00C567F3">
        <w:rPr>
          <w:lang w:eastAsia="zh-CN"/>
        </w:rPr>
        <w:t>. 2009</w:t>
      </w:r>
    </w:p>
    <w:p w:rsidR="004B01F7" w:rsidRDefault="004B01F7" w:rsidP="004B01F7">
      <w:pPr>
        <w:rPr>
          <w:lang w:eastAsia="zh-CN"/>
        </w:rPr>
      </w:pPr>
      <w:r>
        <w:rPr>
          <w:rFonts w:hint="eastAsia"/>
          <w:lang w:eastAsia="zh-CN"/>
        </w:rPr>
        <w:t>[13]</w:t>
      </w:r>
      <w:r>
        <w:rPr>
          <w:rFonts w:hint="eastAsia"/>
          <w:lang w:eastAsia="zh-CN"/>
        </w:rPr>
        <w:t>祝秀萍</w:t>
      </w:r>
      <w:r>
        <w:rPr>
          <w:rFonts w:hint="eastAsia"/>
          <w:lang w:eastAsia="zh-CN"/>
        </w:rPr>
        <w:t>,</w:t>
      </w:r>
      <w:r>
        <w:rPr>
          <w:rFonts w:hint="eastAsia"/>
          <w:lang w:eastAsia="zh-CN"/>
        </w:rPr>
        <w:t>吴学毅</w:t>
      </w:r>
      <w:r>
        <w:rPr>
          <w:rFonts w:hint="eastAsia"/>
          <w:lang w:eastAsia="zh-CN"/>
        </w:rPr>
        <w:t>,</w:t>
      </w:r>
      <w:r>
        <w:rPr>
          <w:rFonts w:hint="eastAsia"/>
          <w:lang w:eastAsia="zh-CN"/>
        </w:rPr>
        <w:t>刘文峰</w:t>
      </w:r>
      <w:r>
        <w:rPr>
          <w:rFonts w:hint="eastAsia"/>
          <w:lang w:eastAsia="zh-CN"/>
        </w:rPr>
        <w:t>.</w:t>
      </w:r>
      <w:r>
        <w:rPr>
          <w:rFonts w:hint="eastAsia"/>
          <w:lang w:eastAsia="zh-CN"/>
        </w:rPr>
        <w:t>人脸识别综述与展望</w:t>
      </w:r>
      <w:r>
        <w:rPr>
          <w:rFonts w:hint="eastAsia"/>
          <w:lang w:eastAsia="zh-CN"/>
        </w:rPr>
        <w:t>[J].</w:t>
      </w:r>
      <w:r>
        <w:rPr>
          <w:rFonts w:hint="eastAsia"/>
          <w:lang w:eastAsia="zh-CN"/>
        </w:rPr>
        <w:t>计算机与信息技术</w:t>
      </w:r>
      <w:r>
        <w:rPr>
          <w:rFonts w:hint="eastAsia"/>
          <w:lang w:eastAsia="zh-CN"/>
        </w:rPr>
        <w:t>,2008(04):53-56.</w:t>
      </w:r>
    </w:p>
    <w:p w:rsidR="004B01F7" w:rsidRDefault="004B01F7" w:rsidP="004B01F7">
      <w:pPr>
        <w:rPr>
          <w:lang w:eastAsia="zh-CN"/>
        </w:rPr>
      </w:pPr>
      <w:r>
        <w:rPr>
          <w:rFonts w:hint="eastAsia"/>
          <w:lang w:eastAsia="zh-CN"/>
        </w:rPr>
        <w:t>[</w:t>
      </w:r>
      <w:r>
        <w:rPr>
          <w:lang w:eastAsia="zh-CN"/>
        </w:rPr>
        <w:t>1</w:t>
      </w:r>
      <w:r>
        <w:rPr>
          <w:rFonts w:hint="eastAsia"/>
          <w:lang w:eastAsia="zh-CN"/>
        </w:rPr>
        <w:t>4]</w:t>
      </w:r>
      <w:r>
        <w:rPr>
          <w:rFonts w:hint="eastAsia"/>
          <w:lang w:eastAsia="zh-CN"/>
        </w:rPr>
        <w:t>李秀莲</w:t>
      </w:r>
      <w:r>
        <w:rPr>
          <w:rFonts w:hint="eastAsia"/>
          <w:lang w:eastAsia="zh-CN"/>
        </w:rPr>
        <w:t>.</w:t>
      </w:r>
      <w:r>
        <w:rPr>
          <w:rFonts w:hint="eastAsia"/>
          <w:lang w:eastAsia="zh-CN"/>
        </w:rPr>
        <w:t>中国化妆史概说</w:t>
      </w:r>
      <w:r>
        <w:rPr>
          <w:rFonts w:hint="eastAsia"/>
          <w:lang w:eastAsia="zh-CN"/>
        </w:rPr>
        <w:t>[M].</w:t>
      </w:r>
      <w:r>
        <w:rPr>
          <w:rFonts w:hint="eastAsia"/>
          <w:lang w:eastAsia="zh-CN"/>
        </w:rPr>
        <w:t>北京</w:t>
      </w:r>
      <w:r>
        <w:rPr>
          <w:rFonts w:hint="eastAsia"/>
          <w:lang w:eastAsia="zh-CN"/>
        </w:rPr>
        <w:t>:</w:t>
      </w:r>
      <w:r>
        <w:rPr>
          <w:rFonts w:hint="eastAsia"/>
          <w:lang w:eastAsia="zh-CN"/>
        </w:rPr>
        <w:t>中国纺织出版社</w:t>
      </w:r>
      <w:r>
        <w:rPr>
          <w:rFonts w:hint="eastAsia"/>
          <w:lang w:eastAsia="zh-CN"/>
        </w:rPr>
        <w:t xml:space="preserve">,2000. </w:t>
      </w:r>
    </w:p>
    <w:p w:rsidR="004B01F7" w:rsidRDefault="004B01F7" w:rsidP="004B01F7">
      <w:pPr>
        <w:rPr>
          <w:lang w:eastAsia="zh-CN"/>
        </w:rPr>
      </w:pPr>
      <w:r>
        <w:rPr>
          <w:rFonts w:hint="eastAsia"/>
          <w:lang w:eastAsia="zh-CN"/>
        </w:rPr>
        <w:t>[</w:t>
      </w:r>
      <w:r>
        <w:rPr>
          <w:lang w:eastAsia="zh-CN"/>
        </w:rPr>
        <w:t>1</w:t>
      </w:r>
      <w:r>
        <w:rPr>
          <w:rFonts w:hint="eastAsia"/>
          <w:lang w:eastAsia="zh-CN"/>
        </w:rPr>
        <w:t>5][</w:t>
      </w:r>
      <w:r>
        <w:rPr>
          <w:rFonts w:hint="eastAsia"/>
          <w:lang w:eastAsia="zh-CN"/>
        </w:rPr>
        <w:t>美</w:t>
      </w:r>
      <w:r>
        <w:rPr>
          <w:rFonts w:hint="eastAsia"/>
          <w:lang w:eastAsia="zh-CN"/>
        </w:rPr>
        <w:t xml:space="preserve">] Rafael Gonzalez. </w:t>
      </w:r>
      <w:r>
        <w:rPr>
          <w:rFonts w:hint="eastAsia"/>
          <w:lang w:eastAsia="zh-CN"/>
        </w:rPr>
        <w:t>数字图像处理（第三版）</w:t>
      </w:r>
      <w:r>
        <w:rPr>
          <w:rFonts w:hint="eastAsia"/>
          <w:lang w:eastAsia="zh-CN"/>
        </w:rPr>
        <w:t>[M].</w:t>
      </w:r>
      <w:r>
        <w:rPr>
          <w:rFonts w:hint="eastAsia"/>
          <w:lang w:eastAsia="zh-CN"/>
        </w:rPr>
        <w:t>北京</w:t>
      </w:r>
      <w:r>
        <w:rPr>
          <w:rFonts w:hint="eastAsia"/>
          <w:lang w:eastAsia="zh-CN"/>
        </w:rPr>
        <w:t>:</w:t>
      </w:r>
      <w:r>
        <w:rPr>
          <w:rFonts w:hint="eastAsia"/>
          <w:lang w:eastAsia="zh-CN"/>
        </w:rPr>
        <w:t>电子工业出版社</w:t>
      </w:r>
      <w:r>
        <w:rPr>
          <w:rFonts w:hint="eastAsia"/>
          <w:lang w:eastAsia="zh-CN"/>
        </w:rPr>
        <w:t>, 2017.</w:t>
      </w:r>
    </w:p>
    <w:p w:rsidR="004B01F7" w:rsidRDefault="004B01F7" w:rsidP="004B01F7">
      <w:pPr>
        <w:rPr>
          <w:lang w:eastAsia="zh-CN"/>
        </w:rPr>
      </w:pPr>
      <w:r>
        <w:rPr>
          <w:rFonts w:hint="eastAsia"/>
          <w:lang w:eastAsia="zh-CN"/>
        </w:rPr>
        <w:t>[</w:t>
      </w:r>
      <w:r>
        <w:rPr>
          <w:lang w:eastAsia="zh-CN"/>
        </w:rPr>
        <w:t>1</w:t>
      </w:r>
      <w:r>
        <w:rPr>
          <w:rFonts w:hint="eastAsia"/>
          <w:lang w:eastAsia="zh-CN"/>
        </w:rPr>
        <w:t>6]</w:t>
      </w:r>
      <w:r>
        <w:rPr>
          <w:rFonts w:hint="eastAsia"/>
          <w:lang w:eastAsia="zh-CN"/>
        </w:rPr>
        <w:t>张广渊</w:t>
      </w:r>
      <w:r>
        <w:rPr>
          <w:rFonts w:hint="eastAsia"/>
          <w:lang w:eastAsia="zh-CN"/>
        </w:rPr>
        <w:t xml:space="preserve">. </w:t>
      </w:r>
      <w:r>
        <w:rPr>
          <w:rFonts w:hint="eastAsia"/>
          <w:lang w:eastAsia="zh-CN"/>
        </w:rPr>
        <w:t>数字图像处理基础及</w:t>
      </w:r>
      <w:r>
        <w:rPr>
          <w:rFonts w:hint="eastAsia"/>
          <w:lang w:eastAsia="zh-CN"/>
        </w:rPr>
        <w:t>OpenCV</w:t>
      </w:r>
      <w:r>
        <w:rPr>
          <w:rFonts w:hint="eastAsia"/>
          <w:lang w:eastAsia="zh-CN"/>
        </w:rPr>
        <w:t>实现</w:t>
      </w:r>
      <w:r>
        <w:rPr>
          <w:rFonts w:hint="eastAsia"/>
          <w:lang w:eastAsia="zh-CN"/>
        </w:rPr>
        <w:t xml:space="preserve">[M]. </w:t>
      </w:r>
      <w:r>
        <w:rPr>
          <w:rFonts w:hint="eastAsia"/>
          <w:lang w:eastAsia="zh-CN"/>
        </w:rPr>
        <w:t>北京：知识产权出版社，</w:t>
      </w:r>
      <w:r>
        <w:rPr>
          <w:rFonts w:hint="eastAsia"/>
          <w:lang w:eastAsia="zh-CN"/>
        </w:rPr>
        <w:t>2014.</w:t>
      </w:r>
    </w:p>
    <w:p w:rsidR="004B01F7" w:rsidRDefault="004B01F7" w:rsidP="004B01F7">
      <w:pPr>
        <w:rPr>
          <w:lang w:eastAsia="zh-CN"/>
        </w:rPr>
      </w:pPr>
      <w:r>
        <w:rPr>
          <w:rFonts w:hint="eastAsia"/>
          <w:lang w:eastAsia="zh-CN"/>
        </w:rPr>
        <w:t>[17]</w:t>
      </w:r>
      <w:r>
        <w:rPr>
          <w:rFonts w:hint="eastAsia"/>
          <w:lang w:eastAsia="zh-CN"/>
        </w:rPr>
        <w:t>王雪</w:t>
      </w:r>
      <w:r>
        <w:rPr>
          <w:rFonts w:hint="eastAsia"/>
          <w:lang w:eastAsia="zh-CN"/>
        </w:rPr>
        <w:t>,</w:t>
      </w:r>
      <w:r>
        <w:rPr>
          <w:rFonts w:hint="eastAsia"/>
          <w:lang w:eastAsia="zh-CN"/>
        </w:rPr>
        <w:t>张为民</w:t>
      </w:r>
      <w:r>
        <w:rPr>
          <w:rFonts w:hint="eastAsia"/>
          <w:lang w:eastAsia="zh-CN"/>
        </w:rPr>
        <w:t>.</w:t>
      </w:r>
      <w:r>
        <w:rPr>
          <w:rFonts w:hint="eastAsia"/>
          <w:lang w:eastAsia="zh-CN"/>
        </w:rPr>
        <w:t>基于纹理和邻域信息的肤色分割算法</w:t>
      </w:r>
      <w:r>
        <w:rPr>
          <w:rFonts w:hint="eastAsia"/>
          <w:lang w:eastAsia="zh-CN"/>
        </w:rPr>
        <w:t>[J].</w:t>
      </w:r>
      <w:r>
        <w:rPr>
          <w:rFonts w:hint="eastAsia"/>
          <w:lang w:eastAsia="zh-CN"/>
        </w:rPr>
        <w:t>吉林大学学报（理学版）</w:t>
      </w:r>
      <w:r>
        <w:rPr>
          <w:rFonts w:hint="eastAsia"/>
          <w:lang w:eastAsia="zh-CN"/>
        </w:rPr>
        <w:t>,2014,55(4): 989-914.</w:t>
      </w:r>
    </w:p>
    <w:p w:rsidR="004B01F7" w:rsidRDefault="004B01F7" w:rsidP="004B01F7">
      <w:pPr>
        <w:rPr>
          <w:lang w:eastAsia="zh-CN"/>
        </w:rPr>
      </w:pPr>
      <w:r>
        <w:rPr>
          <w:rFonts w:hint="eastAsia"/>
          <w:lang w:eastAsia="zh-CN"/>
        </w:rPr>
        <w:t>[18]</w:t>
      </w:r>
      <w:r>
        <w:rPr>
          <w:rFonts w:hint="eastAsia"/>
          <w:lang w:eastAsia="zh-CN"/>
        </w:rPr>
        <w:t>黄亦佳</w:t>
      </w:r>
      <w:r>
        <w:rPr>
          <w:rFonts w:hint="eastAsia"/>
          <w:lang w:eastAsia="zh-CN"/>
        </w:rPr>
        <w:t>,</w:t>
      </w:r>
      <w:r>
        <w:rPr>
          <w:rFonts w:hint="eastAsia"/>
          <w:lang w:eastAsia="zh-CN"/>
        </w:rPr>
        <w:t>潘巍</w:t>
      </w:r>
      <w:r>
        <w:rPr>
          <w:rFonts w:hint="eastAsia"/>
          <w:lang w:eastAsia="zh-CN"/>
        </w:rPr>
        <w:t xml:space="preserve">. </w:t>
      </w:r>
      <w:r>
        <w:rPr>
          <w:rFonts w:hint="eastAsia"/>
          <w:lang w:eastAsia="zh-CN"/>
        </w:rPr>
        <w:t>较强光照下肤色结合发色检测人脸的方法研究</w:t>
      </w:r>
      <w:r>
        <w:rPr>
          <w:rFonts w:hint="eastAsia"/>
          <w:lang w:eastAsia="zh-CN"/>
        </w:rPr>
        <w:t>[J].</w:t>
      </w:r>
      <w:r>
        <w:rPr>
          <w:rFonts w:hint="eastAsia"/>
          <w:lang w:eastAsia="zh-CN"/>
        </w:rPr>
        <w:t>计算机工程与应用</w:t>
      </w:r>
      <w:r>
        <w:rPr>
          <w:rFonts w:hint="eastAsia"/>
          <w:lang w:eastAsia="zh-CN"/>
        </w:rPr>
        <w:t>,2011,47(18):173-175.</w:t>
      </w:r>
    </w:p>
    <w:p w:rsidR="004B01F7" w:rsidRDefault="004B01F7" w:rsidP="004B01F7">
      <w:pPr>
        <w:rPr>
          <w:lang w:eastAsia="zh-CN"/>
        </w:rPr>
      </w:pPr>
      <w:r>
        <w:rPr>
          <w:rFonts w:hint="eastAsia"/>
          <w:lang w:eastAsia="zh-CN"/>
        </w:rPr>
        <w:t>[19]</w:t>
      </w:r>
      <w:r>
        <w:rPr>
          <w:rFonts w:hint="eastAsia"/>
          <w:lang w:eastAsia="zh-CN"/>
        </w:rPr>
        <w:t>毛顺兵</w:t>
      </w:r>
      <w:r>
        <w:rPr>
          <w:rFonts w:hint="eastAsia"/>
          <w:lang w:eastAsia="zh-CN"/>
        </w:rPr>
        <w:t>. Hough</w:t>
      </w:r>
      <w:r>
        <w:rPr>
          <w:rFonts w:hint="eastAsia"/>
          <w:lang w:eastAsia="zh-CN"/>
        </w:rPr>
        <w:t>变换和轮廓匹配相结合的瞳孔精确检测算法</w:t>
      </w:r>
      <w:r>
        <w:rPr>
          <w:rFonts w:hint="eastAsia"/>
          <w:lang w:eastAsia="zh-CN"/>
        </w:rPr>
        <w:t>[J].</w:t>
      </w:r>
      <w:r>
        <w:rPr>
          <w:rFonts w:hint="eastAsia"/>
          <w:lang w:eastAsia="zh-CN"/>
        </w:rPr>
        <w:t>计算机应用</w:t>
      </w:r>
      <w:r>
        <w:rPr>
          <w:rFonts w:hint="eastAsia"/>
          <w:lang w:eastAsia="zh-CN"/>
        </w:rPr>
        <w:t>,2016,36(5):1415-1420.</w:t>
      </w:r>
    </w:p>
    <w:p w:rsidR="00086615" w:rsidRDefault="00086615" w:rsidP="004B01F7">
      <w:pPr>
        <w:rPr>
          <w:lang w:eastAsia="zh-CN"/>
        </w:rPr>
      </w:pPr>
      <w:r>
        <w:rPr>
          <w:lang w:eastAsia="zh-CN"/>
        </w:rPr>
        <w:t>[20]</w:t>
      </w:r>
      <w:r w:rsidRPr="00086615">
        <w:rPr>
          <w:rFonts w:hint="eastAsia"/>
          <w:lang w:eastAsia="zh-CN"/>
        </w:rPr>
        <w:t>杨小冈</w:t>
      </w:r>
      <w:r w:rsidRPr="00086615">
        <w:rPr>
          <w:rFonts w:hint="eastAsia"/>
          <w:lang w:eastAsia="zh-CN"/>
        </w:rPr>
        <w:t xml:space="preserve">, </w:t>
      </w:r>
      <w:r w:rsidRPr="00086615">
        <w:rPr>
          <w:rFonts w:hint="eastAsia"/>
          <w:lang w:eastAsia="zh-CN"/>
        </w:rPr>
        <w:t>曹菲</w:t>
      </w:r>
      <w:r w:rsidRPr="00086615">
        <w:rPr>
          <w:rFonts w:hint="eastAsia"/>
          <w:lang w:eastAsia="zh-CN"/>
        </w:rPr>
        <w:t xml:space="preserve">, </w:t>
      </w:r>
      <w:r w:rsidRPr="00086615">
        <w:rPr>
          <w:rFonts w:hint="eastAsia"/>
          <w:lang w:eastAsia="zh-CN"/>
        </w:rPr>
        <w:t>缪栋</w:t>
      </w:r>
      <w:r w:rsidRPr="00086615">
        <w:rPr>
          <w:rFonts w:hint="eastAsia"/>
          <w:lang w:eastAsia="zh-CN"/>
        </w:rPr>
        <w:t xml:space="preserve">, </w:t>
      </w:r>
      <w:r w:rsidRPr="00086615">
        <w:rPr>
          <w:rFonts w:hint="eastAsia"/>
          <w:lang w:eastAsia="zh-CN"/>
        </w:rPr>
        <w:t>等</w:t>
      </w:r>
      <w:r w:rsidRPr="00086615">
        <w:rPr>
          <w:rFonts w:hint="eastAsia"/>
          <w:lang w:eastAsia="zh-CN"/>
        </w:rPr>
        <w:t xml:space="preserve">. </w:t>
      </w:r>
      <w:r w:rsidRPr="00086615">
        <w:rPr>
          <w:rFonts w:hint="eastAsia"/>
          <w:lang w:eastAsia="zh-CN"/>
        </w:rPr>
        <w:t>基于相似度比较的图像灰度匹配算法研究</w:t>
      </w:r>
      <w:r w:rsidRPr="00086615">
        <w:rPr>
          <w:rFonts w:hint="eastAsia"/>
          <w:lang w:eastAsia="zh-CN"/>
        </w:rPr>
        <w:t xml:space="preserve">[J]. </w:t>
      </w:r>
      <w:r w:rsidRPr="00086615">
        <w:rPr>
          <w:rFonts w:hint="eastAsia"/>
          <w:lang w:eastAsia="zh-CN"/>
        </w:rPr>
        <w:t>系统工程与电子技术</w:t>
      </w:r>
      <w:r w:rsidRPr="00086615">
        <w:rPr>
          <w:rFonts w:hint="eastAsia"/>
          <w:lang w:eastAsia="zh-CN"/>
        </w:rPr>
        <w:t>, 2005, 27(5): 918-921.</w:t>
      </w:r>
    </w:p>
    <w:p w:rsidR="00086615" w:rsidRDefault="00086615" w:rsidP="004B01F7">
      <w:pPr>
        <w:rPr>
          <w:lang w:eastAsia="zh-CN"/>
        </w:rPr>
      </w:pPr>
      <w:r>
        <w:rPr>
          <w:rFonts w:hint="eastAsia"/>
          <w:lang w:eastAsia="zh-CN"/>
        </w:rPr>
        <w:t>[</w:t>
      </w:r>
      <w:r>
        <w:rPr>
          <w:lang w:eastAsia="zh-CN"/>
        </w:rPr>
        <w:t>21</w:t>
      </w:r>
      <w:r>
        <w:rPr>
          <w:rFonts w:hint="eastAsia"/>
          <w:lang w:eastAsia="zh-CN"/>
        </w:rPr>
        <w:t>]</w:t>
      </w:r>
      <w:r w:rsidR="00F416C9" w:rsidRPr="00F416C9">
        <w:rPr>
          <w:rFonts w:hint="eastAsia"/>
          <w:lang w:eastAsia="zh-CN"/>
        </w:rPr>
        <w:t xml:space="preserve"> </w:t>
      </w:r>
      <w:r w:rsidR="00F416C9" w:rsidRPr="00F416C9">
        <w:rPr>
          <w:rFonts w:hint="eastAsia"/>
          <w:lang w:eastAsia="zh-CN"/>
        </w:rPr>
        <w:t>杨威</w:t>
      </w:r>
      <w:r w:rsidR="00F416C9" w:rsidRPr="00F416C9">
        <w:rPr>
          <w:rFonts w:hint="eastAsia"/>
          <w:lang w:eastAsia="zh-CN"/>
        </w:rPr>
        <w:t xml:space="preserve">, </w:t>
      </w:r>
      <w:r w:rsidR="00F416C9" w:rsidRPr="00F416C9">
        <w:rPr>
          <w:rFonts w:hint="eastAsia"/>
          <w:lang w:eastAsia="zh-CN"/>
        </w:rPr>
        <w:t>赵</w:t>
      </w:r>
      <w:proofErr w:type="gramStart"/>
      <w:r w:rsidR="00F416C9" w:rsidRPr="00F416C9">
        <w:rPr>
          <w:rFonts w:hint="eastAsia"/>
          <w:lang w:eastAsia="zh-CN"/>
        </w:rPr>
        <w:t>剡</w:t>
      </w:r>
      <w:proofErr w:type="gramEnd"/>
      <w:r w:rsidR="00F416C9" w:rsidRPr="00F416C9">
        <w:rPr>
          <w:rFonts w:hint="eastAsia"/>
          <w:lang w:eastAsia="zh-CN"/>
        </w:rPr>
        <w:t xml:space="preserve">, </w:t>
      </w:r>
      <w:r w:rsidR="00F416C9" w:rsidRPr="00F416C9">
        <w:rPr>
          <w:rFonts w:hint="eastAsia"/>
          <w:lang w:eastAsia="zh-CN"/>
        </w:rPr>
        <w:t>许东</w:t>
      </w:r>
      <w:r w:rsidR="00F416C9" w:rsidRPr="00F416C9">
        <w:rPr>
          <w:rFonts w:hint="eastAsia"/>
          <w:lang w:eastAsia="zh-CN"/>
        </w:rPr>
        <w:t xml:space="preserve">. </w:t>
      </w:r>
      <w:r w:rsidR="00F416C9" w:rsidRPr="00F416C9">
        <w:rPr>
          <w:rFonts w:hint="eastAsia"/>
          <w:lang w:eastAsia="zh-CN"/>
        </w:rPr>
        <w:t>基于人眼视觉的结构相似度图像质量评价方法</w:t>
      </w:r>
      <w:r w:rsidR="00F416C9" w:rsidRPr="00F416C9">
        <w:rPr>
          <w:rFonts w:hint="eastAsia"/>
          <w:lang w:eastAsia="zh-CN"/>
        </w:rPr>
        <w:t xml:space="preserve">[J]. </w:t>
      </w:r>
      <w:r w:rsidR="00F416C9" w:rsidRPr="00F416C9">
        <w:rPr>
          <w:rFonts w:hint="eastAsia"/>
          <w:lang w:eastAsia="zh-CN"/>
        </w:rPr>
        <w:t>北京航空航天大学学报</w:t>
      </w:r>
      <w:r w:rsidR="00F416C9" w:rsidRPr="00F416C9">
        <w:rPr>
          <w:rFonts w:hint="eastAsia"/>
          <w:lang w:eastAsia="zh-CN"/>
        </w:rPr>
        <w:t>, 2008, 34(1): 1-4.</w:t>
      </w:r>
    </w:p>
    <w:p w:rsidR="00E368B2" w:rsidRDefault="00E368B2" w:rsidP="004B01F7">
      <w:pPr>
        <w:rPr>
          <w:lang w:eastAsia="zh-CN"/>
        </w:rPr>
      </w:pPr>
      <w:r>
        <w:rPr>
          <w:rFonts w:hint="eastAsia"/>
          <w:lang w:eastAsia="zh-CN"/>
        </w:rPr>
        <w:t>[</w:t>
      </w:r>
      <w:r>
        <w:rPr>
          <w:lang w:eastAsia="zh-CN"/>
        </w:rPr>
        <w:t>22</w:t>
      </w:r>
      <w:r>
        <w:rPr>
          <w:rFonts w:hint="eastAsia"/>
          <w:lang w:eastAsia="zh-CN"/>
        </w:rPr>
        <w:t>]</w:t>
      </w:r>
      <w:r w:rsidRPr="00E368B2">
        <w:rPr>
          <w:rFonts w:hint="eastAsia"/>
          <w:lang w:eastAsia="zh-CN"/>
        </w:rPr>
        <w:t xml:space="preserve"> </w:t>
      </w:r>
      <w:r w:rsidRPr="00E368B2">
        <w:rPr>
          <w:rFonts w:hint="eastAsia"/>
          <w:lang w:eastAsia="zh-CN"/>
        </w:rPr>
        <w:t>郭瑞</w:t>
      </w:r>
      <w:r w:rsidRPr="00E368B2">
        <w:rPr>
          <w:rFonts w:hint="eastAsia"/>
          <w:lang w:eastAsia="zh-CN"/>
        </w:rPr>
        <w:t xml:space="preserve">, </w:t>
      </w:r>
      <w:r w:rsidRPr="00E368B2">
        <w:rPr>
          <w:rFonts w:hint="eastAsia"/>
          <w:lang w:eastAsia="zh-CN"/>
        </w:rPr>
        <w:t>张淑玲</w:t>
      </w:r>
      <w:r w:rsidRPr="00E368B2">
        <w:rPr>
          <w:rFonts w:hint="eastAsia"/>
          <w:lang w:eastAsia="zh-CN"/>
        </w:rPr>
        <w:t xml:space="preserve">, </w:t>
      </w:r>
      <w:r w:rsidRPr="00E368B2">
        <w:rPr>
          <w:rFonts w:hint="eastAsia"/>
          <w:lang w:eastAsia="zh-CN"/>
        </w:rPr>
        <w:t>汪小芬</w:t>
      </w:r>
      <w:r w:rsidRPr="00E368B2">
        <w:rPr>
          <w:rFonts w:hint="eastAsia"/>
          <w:lang w:eastAsia="zh-CN"/>
        </w:rPr>
        <w:t xml:space="preserve">. </w:t>
      </w:r>
      <w:r w:rsidRPr="00E368B2">
        <w:rPr>
          <w:rFonts w:hint="eastAsia"/>
          <w:lang w:eastAsia="zh-CN"/>
        </w:rPr>
        <w:t>人脸识别特征提取方法和相似度匹配方法研究</w:t>
      </w:r>
      <w:r w:rsidRPr="00E368B2">
        <w:rPr>
          <w:rFonts w:hint="eastAsia"/>
          <w:lang w:eastAsia="zh-CN"/>
        </w:rPr>
        <w:t xml:space="preserve">[J]. </w:t>
      </w:r>
      <w:r w:rsidRPr="00E368B2">
        <w:rPr>
          <w:rFonts w:hint="eastAsia"/>
          <w:lang w:eastAsia="zh-CN"/>
        </w:rPr>
        <w:t>计算机工程</w:t>
      </w:r>
      <w:r w:rsidRPr="00E368B2">
        <w:rPr>
          <w:rFonts w:hint="eastAsia"/>
          <w:lang w:eastAsia="zh-CN"/>
        </w:rPr>
        <w:t>, 2006, 32(11): 225-227.</w:t>
      </w:r>
    </w:p>
    <w:p w:rsidR="004B01F7" w:rsidRDefault="00E368B2" w:rsidP="004B01F7">
      <w:pPr>
        <w:rPr>
          <w:lang w:eastAsia="zh-CN"/>
        </w:rPr>
      </w:pPr>
      <w:r>
        <w:rPr>
          <w:lang w:eastAsia="zh-CN"/>
        </w:rPr>
        <w:lastRenderedPageBreak/>
        <w:t>[23</w:t>
      </w:r>
      <w:r w:rsidR="004B01F7">
        <w:rPr>
          <w:lang w:eastAsia="zh-CN"/>
        </w:rPr>
        <w:t>]Dariusz J. Sawicki, Weronika Miziolek. Human colour skin detection in CMYK colour space [J]. IET Image Processing, 2015, 9(9):751-757.</w:t>
      </w:r>
    </w:p>
    <w:p w:rsidR="004B01F7" w:rsidRDefault="00E368B2" w:rsidP="004B01F7">
      <w:pPr>
        <w:rPr>
          <w:lang w:eastAsia="zh-CN"/>
        </w:rPr>
      </w:pPr>
      <w:r>
        <w:rPr>
          <w:lang w:eastAsia="zh-CN"/>
        </w:rPr>
        <w:t>[24</w:t>
      </w:r>
      <w:r w:rsidR="004B01F7">
        <w:rPr>
          <w:lang w:eastAsia="zh-CN"/>
        </w:rPr>
        <w:t>]</w:t>
      </w:r>
      <w:proofErr w:type="gramStart"/>
      <w:r w:rsidR="004B01F7">
        <w:rPr>
          <w:lang w:eastAsia="zh-CN"/>
        </w:rPr>
        <w:t>Zaher Hamid Al-Tairi, Rahmita Wirza Rahmat, M. Iqbal Saripan, etc.</w:t>
      </w:r>
      <w:proofErr w:type="gramEnd"/>
      <w:r w:rsidR="004B01F7">
        <w:rPr>
          <w:lang w:eastAsia="zh-CN"/>
        </w:rPr>
        <w:t xml:space="preserve"> Skin Segmentation Using YUV and RGB Color Spaces [J]. Journal of Information Processing Systems, 2014, 10(2) :283-299.</w:t>
      </w:r>
    </w:p>
    <w:p w:rsidR="00E368B2" w:rsidRDefault="00E368B2" w:rsidP="004B01F7">
      <w:pPr>
        <w:rPr>
          <w:lang w:eastAsia="zh-CN"/>
        </w:rPr>
      </w:pPr>
      <w:r>
        <w:rPr>
          <w:rFonts w:hint="eastAsia"/>
          <w:lang w:eastAsia="zh-CN"/>
        </w:rPr>
        <w:t>[</w:t>
      </w:r>
      <w:r>
        <w:rPr>
          <w:lang w:eastAsia="zh-CN"/>
        </w:rPr>
        <w:t>25</w:t>
      </w:r>
      <w:r>
        <w:rPr>
          <w:rFonts w:hint="eastAsia"/>
          <w:lang w:eastAsia="zh-CN"/>
        </w:rPr>
        <w:t>]</w:t>
      </w:r>
      <w:r w:rsidRPr="00E368B2">
        <w:t xml:space="preserve"> </w:t>
      </w:r>
      <w:r w:rsidRPr="00E368B2">
        <w:rPr>
          <w:lang w:eastAsia="zh-CN"/>
        </w:rPr>
        <w:t>Hsu R L, Abdel-Mottaleb M, Jain A K. Face detection in color images[J]. IEEE transactions on pattern analysis and machine intelligence, 2002, 24(5): 696-706.</w:t>
      </w:r>
    </w:p>
    <w:p w:rsidR="00E368B2" w:rsidRDefault="00E368B2" w:rsidP="004B01F7">
      <w:pPr>
        <w:rPr>
          <w:lang w:eastAsia="zh-CN"/>
        </w:rPr>
      </w:pPr>
      <w:r>
        <w:rPr>
          <w:rFonts w:hint="eastAsia"/>
          <w:lang w:eastAsia="zh-CN"/>
        </w:rPr>
        <w:t>[</w:t>
      </w:r>
      <w:r>
        <w:rPr>
          <w:lang w:eastAsia="zh-CN"/>
        </w:rPr>
        <w:t>26</w:t>
      </w:r>
      <w:r>
        <w:rPr>
          <w:rFonts w:hint="eastAsia"/>
          <w:lang w:eastAsia="zh-CN"/>
        </w:rPr>
        <w:t>]</w:t>
      </w:r>
      <w:r w:rsidRPr="00E368B2">
        <w:t xml:space="preserve"> </w:t>
      </w:r>
      <w:r w:rsidRPr="00E368B2">
        <w:rPr>
          <w:lang w:eastAsia="zh-CN"/>
        </w:rPr>
        <w:t xml:space="preserve">Liu C. A Bayesian discriminating features method for face </w:t>
      </w:r>
      <w:proofErr w:type="gramStart"/>
      <w:r w:rsidRPr="00E368B2">
        <w:rPr>
          <w:lang w:eastAsia="zh-CN"/>
        </w:rPr>
        <w:t>detection[</w:t>
      </w:r>
      <w:proofErr w:type="gramEnd"/>
      <w:r w:rsidRPr="00E368B2">
        <w:rPr>
          <w:lang w:eastAsia="zh-CN"/>
        </w:rPr>
        <w:t>J]. IEEE transactions on pattern analysis and machine intelligence, 2003, 25(6): 725-740.</w:t>
      </w:r>
    </w:p>
    <w:p w:rsidR="005844A4" w:rsidRPr="0083714F" w:rsidRDefault="00E368B2" w:rsidP="0083714F">
      <w:pPr>
        <w:rPr>
          <w:lang w:eastAsia="zh-CN"/>
        </w:rPr>
      </w:pPr>
      <w:r>
        <w:rPr>
          <w:rFonts w:hint="eastAsia"/>
          <w:lang w:eastAsia="zh-CN"/>
        </w:rPr>
        <w:t>[</w:t>
      </w:r>
      <w:r>
        <w:rPr>
          <w:lang w:eastAsia="zh-CN"/>
        </w:rPr>
        <w:t>27</w:t>
      </w:r>
      <w:r>
        <w:rPr>
          <w:rFonts w:hint="eastAsia"/>
          <w:lang w:eastAsia="zh-CN"/>
        </w:rPr>
        <w:t>]</w:t>
      </w:r>
      <w:r w:rsidRPr="00E368B2">
        <w:t xml:space="preserve"> </w:t>
      </w:r>
      <w:r w:rsidRPr="00E368B2">
        <w:rPr>
          <w:lang w:eastAsia="zh-CN"/>
        </w:rPr>
        <w:t>Kalal Z, Mikolajczyk K, Matas J. Face-tld: Tracking-learning-detection applied to faces[C]//Image Processing (ICIP), 2010 17th IEEE International Conference on. IEEE, 2010: 3789-3792.</w:t>
      </w:r>
    </w:p>
    <w:p w:rsidR="00856EE3" w:rsidRDefault="00856EE3" w:rsidP="00F31D23">
      <w:pPr>
        <w:pStyle w:val="1"/>
        <w:rPr>
          <w:lang w:eastAsia="zh-CN"/>
        </w:rPr>
      </w:pPr>
    </w:p>
    <w:sectPr w:rsidR="00856EE3" w:rsidSect="00B61658">
      <w:pgSz w:w="11900" w:h="16840"/>
      <w:pgMar w:top="1440" w:right="1440" w:bottom="1440"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SYY" w:date="2018-04-14T15:48:00Z" w:initials="S">
    <w:p w:rsidR="00717192" w:rsidRDefault="00717192">
      <w:pPr>
        <w:pStyle w:val="ae"/>
        <w:rPr>
          <w:lang w:eastAsia="zh-CN"/>
        </w:rPr>
      </w:pPr>
      <w:r>
        <w:rPr>
          <w:rStyle w:val="ad"/>
        </w:rPr>
        <w:annotationRef/>
      </w:r>
      <w:r>
        <w:rPr>
          <w:rFonts w:hint="eastAsia"/>
          <w:lang w:eastAsia="zh-CN"/>
        </w:rPr>
        <w:t>在论文全文中，尽量不要使用第一人称，例如“我”、“我们</w:t>
      </w:r>
      <w:r>
        <w:rPr>
          <w:lang w:eastAsia="zh-CN"/>
        </w:rPr>
        <w:t>”</w:t>
      </w:r>
    </w:p>
  </w:comment>
  <w:comment w:id="2" w:author="SYY" w:date="2018-04-14T14:38:00Z" w:initials="S">
    <w:p w:rsidR="00717192" w:rsidRDefault="00717192">
      <w:pPr>
        <w:pStyle w:val="ae"/>
        <w:rPr>
          <w:lang w:eastAsia="zh-CN"/>
        </w:rPr>
      </w:pPr>
      <w:r>
        <w:rPr>
          <w:rStyle w:val="ad"/>
        </w:rPr>
        <w:annotationRef/>
      </w:r>
      <w:r>
        <w:rPr>
          <w:rFonts w:hint="eastAsia"/>
          <w:lang w:eastAsia="zh-CN"/>
        </w:rPr>
        <w:t>不算通顺；可能和标点符号有关系，再修改下。</w:t>
      </w:r>
    </w:p>
  </w:comment>
  <w:comment w:id="3" w:author="SYY" w:date="2018-04-14T14:43:00Z" w:initials="S">
    <w:p w:rsidR="00717192" w:rsidRDefault="00717192">
      <w:pPr>
        <w:pStyle w:val="ae"/>
        <w:rPr>
          <w:lang w:eastAsia="zh-CN"/>
        </w:rPr>
      </w:pPr>
      <w:r>
        <w:rPr>
          <w:rStyle w:val="ad"/>
        </w:rPr>
        <w:annotationRef/>
      </w:r>
      <w:r>
        <w:rPr>
          <w:rFonts w:hint="eastAsia"/>
          <w:lang w:eastAsia="zh-CN"/>
        </w:rPr>
        <w:t>这一段，可以更详细些，比如“进行色彩相似度比较”，采用了哪些方法进行比较？与什么进行比较？这些待比较的数据是怎么得来的？应该把本文的工作再详细地列举一下</w:t>
      </w:r>
    </w:p>
  </w:comment>
  <w:comment w:id="4" w:author="SYY" w:date="2018-04-14T14:40:00Z" w:initials="S">
    <w:p w:rsidR="00717192" w:rsidRDefault="00717192">
      <w:pPr>
        <w:pStyle w:val="ae"/>
        <w:rPr>
          <w:lang w:eastAsia="zh-CN"/>
        </w:rPr>
      </w:pPr>
      <w:r>
        <w:rPr>
          <w:rStyle w:val="ad"/>
        </w:rPr>
        <w:annotationRef/>
      </w:r>
      <w:r>
        <w:rPr>
          <w:rFonts w:hint="eastAsia"/>
          <w:lang w:eastAsia="zh-CN"/>
        </w:rPr>
        <w:t>四季型人、数字图像处理、人脸识别、人脸区域分割、相似度判断</w:t>
      </w:r>
    </w:p>
  </w:comment>
  <w:comment w:id="5" w:author="SYY" w:date="2018-04-14T15:41:00Z" w:initials="S">
    <w:p w:rsidR="00717192" w:rsidRDefault="00717192">
      <w:pPr>
        <w:pStyle w:val="ae"/>
        <w:rPr>
          <w:lang w:eastAsia="zh-CN"/>
        </w:rPr>
      </w:pPr>
      <w:r>
        <w:rPr>
          <w:rStyle w:val="ad"/>
        </w:rPr>
        <w:annotationRef/>
      </w:r>
      <w:r>
        <w:rPr>
          <w:rFonts w:hint="eastAsia"/>
          <w:lang w:eastAsia="zh-CN"/>
        </w:rPr>
        <w:t>根据中文摘要和关键词进行修改</w:t>
      </w:r>
    </w:p>
  </w:comment>
  <w:comment w:id="6" w:author="SYY" w:date="2018-04-14T15:43:00Z" w:initials="S">
    <w:p w:rsidR="00717192" w:rsidRDefault="00717192">
      <w:pPr>
        <w:pStyle w:val="ae"/>
        <w:rPr>
          <w:lang w:eastAsia="zh-CN"/>
        </w:rPr>
      </w:pPr>
      <w:r>
        <w:rPr>
          <w:rStyle w:val="ad"/>
        </w:rPr>
        <w:annotationRef/>
      </w:r>
      <w:r>
        <w:rPr>
          <w:rFonts w:hint="eastAsia"/>
          <w:lang w:eastAsia="zh-CN"/>
        </w:rPr>
        <w:t>可以再详细介绍些；而且有没有国外的研究，可以在这些国内研究的论文中找到一些参考资料</w:t>
      </w:r>
    </w:p>
  </w:comment>
  <w:comment w:id="7" w:author="SYY" w:date="2018-04-14T15:44:00Z" w:initials="S">
    <w:p w:rsidR="00717192" w:rsidRDefault="00717192">
      <w:pPr>
        <w:pStyle w:val="ae"/>
        <w:rPr>
          <w:lang w:eastAsia="zh-CN"/>
        </w:rPr>
      </w:pPr>
      <w:r>
        <w:rPr>
          <w:rStyle w:val="ad"/>
        </w:rPr>
        <w:annotationRef/>
      </w:r>
      <w:r>
        <w:rPr>
          <w:rFonts w:hint="eastAsia"/>
          <w:lang w:eastAsia="zh-CN"/>
        </w:rPr>
        <w:t>可以再详细些，除了应用过程，是不是对结果进行了分析，或者进行了比较</w:t>
      </w:r>
    </w:p>
  </w:comment>
  <w:comment w:id="8" w:author="SYY" w:date="2018-04-14T15:44:00Z" w:initials="S">
    <w:p w:rsidR="00717192" w:rsidRDefault="00717192">
      <w:pPr>
        <w:pStyle w:val="ae"/>
        <w:rPr>
          <w:lang w:eastAsia="zh-CN"/>
        </w:rPr>
      </w:pPr>
      <w:r>
        <w:rPr>
          <w:rStyle w:val="ad"/>
        </w:rPr>
        <w:annotationRef/>
      </w:r>
      <w:r>
        <w:rPr>
          <w:rFonts w:hint="eastAsia"/>
          <w:lang w:eastAsia="zh-CN"/>
        </w:rPr>
        <w:t>可以在这段后加入一张图进行展示</w:t>
      </w:r>
    </w:p>
  </w:comment>
  <w:comment w:id="9" w:author="SYY" w:date="2018-04-14T15:45:00Z" w:initials="S">
    <w:p w:rsidR="00717192" w:rsidRDefault="00717192">
      <w:pPr>
        <w:pStyle w:val="ae"/>
        <w:rPr>
          <w:lang w:eastAsia="zh-CN"/>
        </w:rPr>
      </w:pPr>
      <w:r>
        <w:rPr>
          <w:rStyle w:val="ad"/>
        </w:rPr>
        <w:annotationRef/>
      </w:r>
      <w:r>
        <w:rPr>
          <w:rFonts w:hint="eastAsia"/>
          <w:lang w:eastAsia="zh-CN"/>
        </w:rPr>
        <w:t>除了人脸识别，可再介绍一下人脸关键部位的识别</w:t>
      </w:r>
    </w:p>
  </w:comment>
  <w:comment w:id="10" w:author="SYY" w:date="2018-04-14T15:45:00Z" w:initials="S">
    <w:p w:rsidR="00717192" w:rsidRDefault="00717192">
      <w:pPr>
        <w:pStyle w:val="ae"/>
        <w:rPr>
          <w:lang w:eastAsia="zh-CN"/>
        </w:rPr>
      </w:pPr>
      <w:r>
        <w:rPr>
          <w:rStyle w:val="ad"/>
        </w:rPr>
        <w:annotationRef/>
      </w:r>
      <w:r>
        <w:rPr>
          <w:rFonts w:hint="eastAsia"/>
          <w:lang w:eastAsia="zh-CN"/>
        </w:rPr>
        <w:t>公式不能用图示，需要自己编写。</w:t>
      </w:r>
    </w:p>
  </w:comment>
  <w:comment w:id="11" w:author="SYY" w:date="2018-04-14T15:45:00Z" w:initials="S">
    <w:p w:rsidR="00717192" w:rsidRDefault="00717192">
      <w:pPr>
        <w:pStyle w:val="ae"/>
        <w:rPr>
          <w:lang w:eastAsia="zh-CN"/>
        </w:rPr>
      </w:pPr>
      <w:r>
        <w:rPr>
          <w:rStyle w:val="ad"/>
        </w:rPr>
        <w:annotationRef/>
      </w:r>
      <w:r>
        <w:rPr>
          <w:rFonts w:hint="eastAsia"/>
          <w:lang w:eastAsia="zh-CN"/>
        </w:rPr>
        <w:t>同[S9]</w:t>
      </w:r>
    </w:p>
  </w:comment>
  <w:comment w:id="12" w:author="SYY" w:date="2018-04-14T15:46:00Z" w:initials="S">
    <w:p w:rsidR="00717192" w:rsidRDefault="00717192">
      <w:pPr>
        <w:pStyle w:val="ae"/>
        <w:rPr>
          <w:lang w:eastAsia="zh-CN"/>
        </w:rPr>
      </w:pPr>
      <w:r>
        <w:rPr>
          <w:rStyle w:val="ad"/>
        </w:rPr>
        <w:annotationRef/>
      </w:r>
      <w:r>
        <w:rPr>
          <w:rFonts w:hint="eastAsia"/>
          <w:lang w:eastAsia="zh-CN"/>
        </w:rPr>
        <w:t>同[s9]</w:t>
      </w:r>
    </w:p>
  </w:comment>
  <w:comment w:id="13" w:author="SYY" w:date="2018-04-14T15:46:00Z" w:initials="S">
    <w:p w:rsidR="00717192" w:rsidRDefault="00717192">
      <w:pPr>
        <w:pStyle w:val="ae"/>
      </w:pPr>
      <w:r>
        <w:rPr>
          <w:rStyle w:val="ad"/>
        </w:rPr>
        <w:annotationRef/>
      </w:r>
      <w:r>
        <w:rPr>
          <w:rFonts w:hint="eastAsia"/>
          <w:lang w:eastAsia="zh-CN"/>
        </w:rPr>
        <w:t>同[s9]</w:t>
      </w:r>
    </w:p>
  </w:comment>
  <w:comment w:id="14" w:author="SYY" w:date="2018-04-14T15:46:00Z" w:initials="S">
    <w:p w:rsidR="00717192" w:rsidRDefault="00717192">
      <w:pPr>
        <w:pStyle w:val="ae"/>
        <w:rPr>
          <w:lang w:eastAsia="zh-CN"/>
        </w:rPr>
      </w:pPr>
      <w:r>
        <w:rPr>
          <w:rStyle w:val="ad"/>
        </w:rPr>
        <w:annotationRef/>
      </w:r>
      <w:r>
        <w:rPr>
          <w:rFonts w:hint="eastAsia"/>
          <w:lang w:eastAsia="zh-CN"/>
        </w:rPr>
        <w:t>再自己把这个图表画一遍；不能直接</w:t>
      </w:r>
      <w:proofErr w:type="gramStart"/>
      <w:r>
        <w:rPr>
          <w:rFonts w:hint="eastAsia"/>
          <w:lang w:eastAsia="zh-CN"/>
        </w:rPr>
        <w:t>截</w:t>
      </w:r>
      <w:proofErr w:type="gramEnd"/>
      <w:r>
        <w:rPr>
          <w:rFonts w:hint="eastAsia"/>
          <w:lang w:eastAsia="zh-CN"/>
        </w:rPr>
        <w:t>别的文章中的表</w:t>
      </w:r>
    </w:p>
  </w:comment>
  <w:comment w:id="15" w:author="SYY" w:date="2018-04-14T15:47:00Z" w:initials="S">
    <w:p w:rsidR="00717192" w:rsidRDefault="00717192">
      <w:pPr>
        <w:pStyle w:val="ae"/>
        <w:rPr>
          <w:lang w:eastAsia="zh-CN"/>
        </w:rPr>
      </w:pPr>
      <w:r>
        <w:rPr>
          <w:rStyle w:val="ad"/>
        </w:rPr>
        <w:annotationRef/>
      </w:r>
      <w:r>
        <w:rPr>
          <w:rFonts w:hint="eastAsia"/>
          <w:lang w:eastAsia="zh-CN"/>
        </w:rPr>
        <w:t>再略微加长一点，大概在4-5行</w:t>
      </w:r>
    </w:p>
  </w:comment>
  <w:comment w:id="16" w:author="SYY" w:date="2018-04-14T15:47:00Z" w:initials="S">
    <w:p w:rsidR="00717192" w:rsidRDefault="00717192">
      <w:pPr>
        <w:pStyle w:val="ae"/>
        <w:rPr>
          <w:lang w:eastAsia="zh-CN"/>
        </w:rPr>
      </w:pPr>
      <w:r>
        <w:rPr>
          <w:rStyle w:val="ad"/>
        </w:rPr>
        <w:annotationRef/>
      </w:r>
      <w:r>
        <w:rPr>
          <w:rFonts w:hint="eastAsia"/>
          <w:lang w:eastAsia="zh-CN"/>
        </w:rPr>
        <w:t>“前期调研”</w:t>
      </w:r>
    </w:p>
  </w:comment>
  <w:comment w:id="17" w:author="SYY" w:date="2018-04-14T15:49:00Z" w:initials="S">
    <w:p w:rsidR="00717192" w:rsidRDefault="00717192">
      <w:pPr>
        <w:pStyle w:val="ae"/>
        <w:rPr>
          <w:lang w:eastAsia="zh-CN"/>
        </w:rPr>
      </w:pPr>
      <w:r>
        <w:rPr>
          <w:rStyle w:val="ad"/>
        </w:rPr>
        <w:annotationRef/>
      </w:r>
      <w:r>
        <w:rPr>
          <w:rFonts w:hint="eastAsia"/>
          <w:lang w:eastAsia="zh-CN"/>
        </w:rPr>
        <w:t>建立</w:t>
      </w:r>
      <w:proofErr w:type="gramStart"/>
      <w:r>
        <w:rPr>
          <w:rFonts w:hint="eastAsia"/>
          <w:lang w:eastAsia="zh-CN"/>
        </w:rPr>
        <w:t>“</w:t>
      </w:r>
      <w:proofErr w:type="gramEnd"/>
      <w:r>
        <w:rPr>
          <w:rFonts w:hint="eastAsia"/>
          <w:lang w:eastAsia="zh-CN"/>
        </w:rPr>
        <w:t>四季型人图像库“</w:t>
      </w:r>
    </w:p>
  </w:comment>
  <w:comment w:id="18" w:author="SYY" w:date="2018-04-14T15:49:00Z" w:initials="S">
    <w:p w:rsidR="00717192" w:rsidRDefault="00717192">
      <w:pPr>
        <w:pStyle w:val="ae"/>
        <w:rPr>
          <w:lang w:eastAsia="zh-CN"/>
        </w:rPr>
      </w:pPr>
      <w:r>
        <w:rPr>
          <w:rStyle w:val="ad"/>
        </w:rPr>
        <w:annotationRef/>
      </w:r>
      <w:r>
        <w:rPr>
          <w:rFonts w:hint="eastAsia"/>
          <w:lang w:eastAsia="zh-CN"/>
        </w:rPr>
        <w:t>大于55岁</w:t>
      </w:r>
    </w:p>
  </w:comment>
  <w:comment w:id="19" w:author="SYY" w:date="2018-04-14T15:51:00Z" w:initials="S">
    <w:p w:rsidR="00717192" w:rsidRDefault="00717192">
      <w:pPr>
        <w:pStyle w:val="ae"/>
        <w:rPr>
          <w:lang w:eastAsia="zh-CN"/>
        </w:rPr>
      </w:pPr>
      <w:r>
        <w:rPr>
          <w:rStyle w:val="ad"/>
        </w:rPr>
        <w:annotationRef/>
      </w:r>
      <w:r>
        <w:rPr>
          <w:rFonts w:hint="eastAsia"/>
          <w:lang w:eastAsia="zh-CN"/>
        </w:rPr>
        <w:t>展示时，最好是直接通过文档选择几张图像在这里进行多行多列展示，不要直接从电脑文件夹下进行截图；图太小且不清晰</w:t>
      </w:r>
    </w:p>
  </w:comment>
  <w:comment w:id="20" w:author="SYY" w:date="2018-04-14T15:52:00Z" w:initials="S">
    <w:p w:rsidR="00717192" w:rsidRDefault="00717192">
      <w:pPr>
        <w:pStyle w:val="ae"/>
        <w:rPr>
          <w:lang w:eastAsia="zh-CN"/>
        </w:rPr>
      </w:pPr>
      <w:r>
        <w:rPr>
          <w:rStyle w:val="ad"/>
        </w:rPr>
        <w:annotationRef/>
      </w:r>
      <w:r>
        <w:rPr>
          <w:rFonts w:hint="eastAsia"/>
          <w:lang w:eastAsia="zh-CN"/>
        </w:rPr>
        <w:t>15名色彩及时尚领域的专家。如果答辩时有老师问到，应该如何回答。</w:t>
      </w:r>
    </w:p>
  </w:comment>
  <w:comment w:id="21" w:author="SYY" w:date="2018-04-14T15:59:00Z" w:initials="S">
    <w:p w:rsidR="00717192" w:rsidRDefault="00717192">
      <w:pPr>
        <w:pStyle w:val="ae"/>
        <w:rPr>
          <w:lang w:eastAsia="zh-CN"/>
        </w:rPr>
      </w:pPr>
      <w:r>
        <w:rPr>
          <w:rStyle w:val="ad"/>
        </w:rPr>
        <w:annotationRef/>
      </w:r>
      <w:r>
        <w:rPr>
          <w:rFonts w:hint="eastAsia"/>
          <w:lang w:eastAsia="zh-CN"/>
        </w:rPr>
        <w:t>不通顺，再修改下，</w:t>
      </w:r>
      <w:proofErr w:type="gramStart"/>
      <w:r>
        <w:rPr>
          <w:rFonts w:hint="eastAsia"/>
          <w:lang w:eastAsia="zh-CN"/>
        </w:rPr>
        <w:t>让表达</w:t>
      </w:r>
      <w:proofErr w:type="gramEnd"/>
      <w:r>
        <w:rPr>
          <w:rFonts w:hint="eastAsia"/>
          <w:lang w:eastAsia="zh-CN"/>
        </w:rPr>
        <w:t>的意思更明确。</w:t>
      </w:r>
    </w:p>
  </w:comment>
  <w:comment w:id="22" w:author="SYY" w:date="2018-04-14T16:00:00Z" w:initials="S">
    <w:p w:rsidR="00717192" w:rsidRDefault="00717192">
      <w:pPr>
        <w:pStyle w:val="ae"/>
        <w:rPr>
          <w:lang w:eastAsia="zh-CN"/>
        </w:rPr>
      </w:pPr>
      <w:r>
        <w:rPr>
          <w:rStyle w:val="ad"/>
        </w:rPr>
        <w:annotationRef/>
      </w:r>
      <w:r>
        <w:rPr>
          <w:rFonts w:hint="eastAsia"/>
          <w:lang w:eastAsia="zh-CN"/>
        </w:rPr>
        <w:t>图的展示不要超过页边界。</w:t>
      </w:r>
    </w:p>
    <w:p w:rsidR="00717192" w:rsidRDefault="00717192">
      <w:pPr>
        <w:pStyle w:val="ae"/>
        <w:rPr>
          <w:lang w:eastAsia="zh-CN"/>
        </w:rPr>
      </w:pPr>
      <w:r>
        <w:rPr>
          <w:rFonts w:hint="eastAsia"/>
          <w:lang w:eastAsia="zh-CN"/>
        </w:rPr>
        <w:t>这里可以分成两大列进行展示。上面是春季和夏季，下面是秋季和冬季</w:t>
      </w:r>
    </w:p>
  </w:comment>
  <w:comment w:id="23" w:author="SYY" w:date="2018-04-14T16:00:00Z" w:initials="S">
    <w:p w:rsidR="00717192" w:rsidRDefault="00717192">
      <w:pPr>
        <w:pStyle w:val="ae"/>
        <w:rPr>
          <w:lang w:eastAsia="zh-CN"/>
        </w:rPr>
      </w:pPr>
      <w:r>
        <w:rPr>
          <w:rStyle w:val="ad"/>
        </w:rPr>
        <w:annotationRef/>
      </w:r>
      <w:r>
        <w:rPr>
          <w:rFonts w:hint="eastAsia"/>
          <w:lang w:eastAsia="zh-CN"/>
        </w:rPr>
        <w:t>首行空两格，全篇都要注意下这个行的问题</w:t>
      </w:r>
    </w:p>
  </w:comment>
  <w:comment w:id="24" w:author="SYY" w:date="2018-04-14T16:01:00Z" w:initials="S">
    <w:p w:rsidR="00717192" w:rsidRDefault="00717192">
      <w:pPr>
        <w:pStyle w:val="ae"/>
        <w:rPr>
          <w:lang w:eastAsia="zh-CN"/>
        </w:rPr>
      </w:pPr>
      <w:r>
        <w:rPr>
          <w:rStyle w:val="ad"/>
        </w:rPr>
        <w:annotationRef/>
      </w:r>
      <w:r>
        <w:rPr>
          <w:rFonts w:hint="eastAsia"/>
          <w:lang w:eastAsia="zh-CN"/>
        </w:rPr>
        <w:t>为什么选择这4个部位，可以再详细说明下</w:t>
      </w:r>
    </w:p>
  </w:comment>
  <w:comment w:id="25" w:author="SYY" w:date="2018-04-14T16:01:00Z" w:initials="S">
    <w:p w:rsidR="00717192" w:rsidRDefault="00717192">
      <w:pPr>
        <w:pStyle w:val="ae"/>
        <w:rPr>
          <w:lang w:eastAsia="zh-CN"/>
        </w:rPr>
      </w:pPr>
      <w:r>
        <w:rPr>
          <w:rStyle w:val="ad"/>
        </w:rPr>
        <w:annotationRef/>
      </w:r>
      <w:r>
        <w:rPr>
          <w:rFonts w:hint="eastAsia"/>
          <w:lang w:eastAsia="zh-CN"/>
        </w:rPr>
        <w:t>可以加一张示意图来说明你的计算方法</w:t>
      </w:r>
    </w:p>
  </w:comment>
  <w:comment w:id="26" w:author="SYY" w:date="2018-04-14T16:02:00Z" w:initials="S">
    <w:p w:rsidR="00717192" w:rsidRDefault="00717192">
      <w:pPr>
        <w:pStyle w:val="ae"/>
        <w:rPr>
          <w:lang w:eastAsia="zh-CN"/>
        </w:rPr>
      </w:pPr>
      <w:r>
        <w:rPr>
          <w:rStyle w:val="ad"/>
        </w:rPr>
        <w:annotationRef/>
      </w:r>
      <w:r>
        <w:rPr>
          <w:rFonts w:hint="eastAsia"/>
          <w:lang w:eastAsia="zh-CN"/>
        </w:rPr>
        <w:t>可以加一个案例图</w:t>
      </w:r>
    </w:p>
  </w:comment>
  <w:comment w:id="27" w:author="SYY" w:date="2018-04-14T16:02:00Z" w:initials="S">
    <w:p w:rsidR="00717192" w:rsidRDefault="00717192">
      <w:pPr>
        <w:pStyle w:val="ae"/>
        <w:rPr>
          <w:lang w:eastAsia="zh-CN"/>
        </w:rPr>
      </w:pPr>
      <w:r>
        <w:rPr>
          <w:rStyle w:val="ad"/>
        </w:rPr>
        <w:annotationRef/>
      </w:r>
      <w:r>
        <w:rPr>
          <w:rFonts w:hint="eastAsia"/>
          <w:lang w:eastAsia="zh-CN"/>
        </w:rPr>
        <w:t>可以把一列变为两行，上面是春季和夏季，下面是秋季和冬季</w:t>
      </w:r>
    </w:p>
  </w:comment>
  <w:comment w:id="28" w:author="SYY" w:date="2018-04-14T16:03:00Z" w:initials="S">
    <w:p w:rsidR="00717192" w:rsidRDefault="00717192">
      <w:pPr>
        <w:pStyle w:val="ae"/>
        <w:rPr>
          <w:lang w:eastAsia="zh-CN"/>
        </w:rPr>
      </w:pPr>
      <w:r>
        <w:rPr>
          <w:rStyle w:val="ad"/>
        </w:rPr>
        <w:annotationRef/>
      </w:r>
      <w:r>
        <w:rPr>
          <w:rFonts w:hint="eastAsia"/>
          <w:lang w:eastAsia="zh-CN"/>
        </w:rPr>
        <w:t>同[S27]</w:t>
      </w:r>
    </w:p>
  </w:comment>
  <w:comment w:id="29" w:author="SYY" w:date="2018-04-14T16:03:00Z" w:initials="S">
    <w:p w:rsidR="00717192" w:rsidRDefault="00717192">
      <w:pPr>
        <w:pStyle w:val="ae"/>
        <w:rPr>
          <w:lang w:eastAsia="zh-CN"/>
        </w:rPr>
      </w:pPr>
      <w:r>
        <w:rPr>
          <w:rStyle w:val="ad"/>
        </w:rPr>
        <w:annotationRef/>
      </w:r>
      <w:r>
        <w:rPr>
          <w:rFonts w:hint="eastAsia"/>
          <w:lang w:eastAsia="zh-CN"/>
        </w:rPr>
        <w:t>在本文3.2小节部分，</w:t>
      </w:r>
    </w:p>
  </w:comment>
  <w:comment w:id="30" w:author="SYY" w:date="2018-04-14T16:04:00Z" w:initials="S">
    <w:p w:rsidR="00717192" w:rsidRDefault="00717192">
      <w:pPr>
        <w:pStyle w:val="ae"/>
        <w:rPr>
          <w:lang w:eastAsia="zh-CN"/>
        </w:rPr>
      </w:pPr>
      <w:r>
        <w:rPr>
          <w:rStyle w:val="ad"/>
        </w:rPr>
        <w:annotationRef/>
      </w:r>
      <w:proofErr w:type="gramStart"/>
      <w:r>
        <w:rPr>
          <w:rFonts w:hint="eastAsia"/>
          <w:lang w:eastAsia="zh-CN"/>
        </w:rPr>
        <w:t>“</w:t>
      </w:r>
      <w:proofErr w:type="gramEnd"/>
      <w:r>
        <w:rPr>
          <w:rFonts w:hint="eastAsia"/>
          <w:lang w:eastAsia="zh-CN"/>
        </w:rPr>
        <w:t>节“。全文都要注意下这个字是否写对</w:t>
      </w:r>
    </w:p>
  </w:comment>
  <w:comment w:id="31" w:author="SYY" w:date="2018-04-14T16:05:00Z" w:initials="S">
    <w:p w:rsidR="00717192" w:rsidRDefault="00717192">
      <w:pPr>
        <w:pStyle w:val="ae"/>
        <w:rPr>
          <w:lang w:eastAsia="zh-CN"/>
        </w:rPr>
      </w:pPr>
      <w:r>
        <w:rPr>
          <w:rStyle w:val="ad"/>
        </w:rPr>
        <w:annotationRef/>
      </w:r>
      <w:r>
        <w:rPr>
          <w:rFonts w:hint="eastAsia"/>
          <w:lang w:eastAsia="zh-CN"/>
        </w:rPr>
        <w:t>代码中，可以添加 相应的注释；有些比较得短的代码，是否可以放在一行</w:t>
      </w:r>
    </w:p>
  </w:comment>
  <w:comment w:id="32" w:author="SYY" w:date="2018-04-14T16:04:00Z" w:initials="S">
    <w:p w:rsidR="00717192" w:rsidRDefault="00717192">
      <w:pPr>
        <w:pStyle w:val="ae"/>
        <w:rPr>
          <w:lang w:eastAsia="zh-CN"/>
        </w:rPr>
      </w:pPr>
      <w:r>
        <w:rPr>
          <w:rStyle w:val="ad"/>
        </w:rPr>
        <w:annotationRef/>
      </w:r>
      <w:r>
        <w:rPr>
          <w:rFonts w:hint="eastAsia"/>
          <w:lang w:eastAsia="zh-CN"/>
        </w:rPr>
        <w:t>图上的文字看不清</w:t>
      </w:r>
    </w:p>
  </w:comment>
  <w:comment w:id="33" w:author="SYY" w:date="2018-04-14T16:06:00Z" w:initials="S">
    <w:p w:rsidR="00717192" w:rsidRDefault="00717192">
      <w:pPr>
        <w:pStyle w:val="ae"/>
        <w:rPr>
          <w:lang w:eastAsia="zh-CN"/>
        </w:rPr>
      </w:pPr>
      <w:r>
        <w:rPr>
          <w:rStyle w:val="ad"/>
        </w:rPr>
        <w:annotationRef/>
      </w:r>
      <w:r>
        <w:rPr>
          <w:rFonts w:hint="eastAsia"/>
          <w:lang w:eastAsia="zh-CN"/>
        </w:rPr>
        <w:t>同[S32]</w:t>
      </w:r>
    </w:p>
  </w:comment>
  <w:comment w:id="34" w:author="SYY" w:date="2018-04-14T16:06:00Z" w:initials="S">
    <w:p w:rsidR="00717192" w:rsidRDefault="00717192">
      <w:pPr>
        <w:pStyle w:val="ae"/>
        <w:rPr>
          <w:lang w:eastAsia="zh-CN"/>
        </w:rPr>
      </w:pPr>
      <w:r>
        <w:rPr>
          <w:rStyle w:val="ad"/>
        </w:rPr>
        <w:annotationRef/>
      </w:r>
      <w:r>
        <w:rPr>
          <w:rFonts w:hint="eastAsia"/>
          <w:lang w:eastAsia="zh-CN"/>
        </w:rPr>
        <w:t>同[S32]; 而且这三张图的区别是什么？</w:t>
      </w:r>
    </w:p>
  </w:comment>
  <w:comment w:id="35" w:author="SYY" w:date="2018-04-14T16:07:00Z" w:initials="S">
    <w:p w:rsidR="00717192" w:rsidRDefault="00717192">
      <w:pPr>
        <w:pStyle w:val="ae"/>
        <w:rPr>
          <w:lang w:eastAsia="zh-CN"/>
        </w:rPr>
      </w:pPr>
      <w:r>
        <w:rPr>
          <w:rStyle w:val="ad"/>
        </w:rPr>
        <w:annotationRef/>
      </w:r>
      <w:r>
        <w:rPr>
          <w:rFonts w:hint="eastAsia"/>
          <w:lang w:eastAsia="zh-CN"/>
        </w:rPr>
        <w:t>不算特别通顺，再修改下。</w:t>
      </w:r>
    </w:p>
  </w:comment>
  <w:comment w:id="36" w:author="SYY" w:date="2018-04-14T16:07:00Z" w:initials="S">
    <w:p w:rsidR="00717192" w:rsidRDefault="00717192">
      <w:pPr>
        <w:pStyle w:val="ae"/>
        <w:rPr>
          <w:lang w:eastAsia="zh-CN"/>
        </w:rPr>
      </w:pPr>
      <w:r>
        <w:rPr>
          <w:rStyle w:val="ad"/>
        </w:rPr>
        <w:annotationRef/>
      </w:r>
      <w:proofErr w:type="gramStart"/>
      <w:r>
        <w:rPr>
          <w:rFonts w:hint="eastAsia"/>
          <w:lang w:eastAsia="zh-CN"/>
        </w:rPr>
        <w:t>“</w:t>
      </w:r>
      <w:proofErr w:type="gramEnd"/>
      <w:r>
        <w:rPr>
          <w:rFonts w:hint="eastAsia"/>
          <w:lang w:eastAsia="zh-CN"/>
        </w:rPr>
        <w:t>节“</w:t>
      </w:r>
    </w:p>
  </w:comment>
  <w:comment w:id="37" w:author="SYY" w:date="2018-04-14T16:08:00Z" w:initials="S">
    <w:p w:rsidR="00717192" w:rsidRDefault="00717192">
      <w:pPr>
        <w:pStyle w:val="ae"/>
        <w:rPr>
          <w:lang w:eastAsia="zh-CN"/>
        </w:rPr>
      </w:pPr>
      <w:r>
        <w:rPr>
          <w:rStyle w:val="ad"/>
        </w:rPr>
        <w:annotationRef/>
      </w:r>
      <w:r>
        <w:rPr>
          <w:rFonts w:hint="eastAsia"/>
          <w:lang w:eastAsia="zh-CN"/>
        </w:rPr>
        <w:t>主观观察</w:t>
      </w:r>
    </w:p>
  </w:comment>
  <w:comment w:id="38" w:author="SYY" w:date="2018-04-14T16:08:00Z" w:initials="S">
    <w:p w:rsidR="00717192" w:rsidRDefault="00717192">
      <w:pPr>
        <w:pStyle w:val="ae"/>
        <w:rPr>
          <w:lang w:eastAsia="zh-CN"/>
        </w:rPr>
      </w:pPr>
      <w:r>
        <w:rPr>
          <w:rStyle w:val="ad"/>
        </w:rPr>
        <w:annotationRef/>
      </w:r>
      <w:r>
        <w:rPr>
          <w:rFonts w:hint="eastAsia"/>
          <w:lang w:eastAsia="zh-CN"/>
        </w:rPr>
        <w:t>分割</w:t>
      </w:r>
    </w:p>
  </w:comment>
  <w:comment w:id="39" w:author="SYY" w:date="2018-04-14T16:09:00Z" w:initials="S">
    <w:p w:rsidR="00717192" w:rsidRDefault="00717192">
      <w:pPr>
        <w:pStyle w:val="ae"/>
        <w:rPr>
          <w:lang w:eastAsia="zh-CN"/>
        </w:rPr>
      </w:pPr>
      <w:r>
        <w:rPr>
          <w:rStyle w:val="ad"/>
        </w:rPr>
        <w:annotationRef/>
      </w:r>
      <w:r>
        <w:rPr>
          <w:rFonts w:hint="eastAsia"/>
          <w:lang w:eastAsia="zh-CN"/>
        </w:rPr>
        <w:t>白色的文字说明最好放在一侧，以免打印出来，文字看不清</w:t>
      </w:r>
    </w:p>
  </w:comment>
  <w:comment w:id="40" w:author="SYY" w:date="2018-04-14T16:11:00Z" w:initials="S">
    <w:p w:rsidR="00717192" w:rsidRDefault="00717192">
      <w:pPr>
        <w:pStyle w:val="ae"/>
        <w:rPr>
          <w:lang w:eastAsia="zh-CN"/>
        </w:rPr>
      </w:pPr>
      <w:r>
        <w:rPr>
          <w:rStyle w:val="ad"/>
        </w:rPr>
        <w:annotationRef/>
      </w:r>
      <w:r>
        <w:rPr>
          <w:rFonts w:hint="eastAsia"/>
          <w:lang w:eastAsia="zh-CN"/>
        </w:rPr>
        <w:t>可以出一个案例，一张图和对应的颜色直方图</w:t>
      </w:r>
    </w:p>
  </w:comment>
  <w:comment w:id="41" w:author="SYY" w:date="2018-04-14T16:10:00Z" w:initials="S">
    <w:p w:rsidR="00717192" w:rsidRDefault="00717192">
      <w:pPr>
        <w:pStyle w:val="ae"/>
        <w:rPr>
          <w:lang w:eastAsia="zh-CN"/>
        </w:rPr>
      </w:pPr>
      <w:r>
        <w:rPr>
          <w:rStyle w:val="ad"/>
        </w:rPr>
        <w:annotationRef/>
      </w:r>
      <w:r>
        <w:rPr>
          <w:rFonts w:hint="eastAsia"/>
          <w:lang w:eastAsia="zh-CN"/>
        </w:rPr>
        <w:t>灰度色阶？这个词是在其他文章出现过？</w:t>
      </w:r>
    </w:p>
  </w:comment>
  <w:comment w:id="42" w:author="SYY" w:date="2018-04-14T23:57:00Z" w:initials="S">
    <w:p w:rsidR="00717192" w:rsidRDefault="00717192">
      <w:pPr>
        <w:pStyle w:val="ae"/>
        <w:rPr>
          <w:rFonts w:hint="eastAsia"/>
          <w:lang w:eastAsia="zh-CN"/>
        </w:rPr>
      </w:pPr>
      <w:r>
        <w:rPr>
          <w:rStyle w:val="ad"/>
        </w:rPr>
        <w:annotationRef/>
      </w:r>
      <w:r>
        <w:rPr>
          <w:rFonts w:hint="eastAsia"/>
          <w:lang w:eastAsia="zh-CN"/>
        </w:rPr>
        <w:t>均将其空间分辨率调整为50*50，</w:t>
      </w:r>
    </w:p>
  </w:comment>
  <w:comment w:id="43" w:author="SYY" w:date="2018-04-14T23:58:00Z" w:initials="S">
    <w:p w:rsidR="00717192" w:rsidRDefault="00717192">
      <w:pPr>
        <w:pStyle w:val="ae"/>
        <w:rPr>
          <w:rFonts w:hint="eastAsia"/>
          <w:lang w:eastAsia="zh-CN"/>
        </w:rPr>
      </w:pPr>
      <w:r>
        <w:rPr>
          <w:rStyle w:val="ad"/>
        </w:rPr>
        <w:annotationRef/>
      </w:r>
      <w:r>
        <w:rPr>
          <w:rFonts w:hint="eastAsia"/>
          <w:lang w:eastAsia="zh-CN"/>
        </w:rPr>
        <w:t>这里可以在冒号后换行</w:t>
      </w:r>
    </w:p>
  </w:comment>
  <w:comment w:id="44" w:author="SYY" w:date="2018-04-14T23:58:00Z" w:initials="S">
    <w:p w:rsidR="00717192" w:rsidRDefault="00717192">
      <w:pPr>
        <w:pStyle w:val="ae"/>
        <w:rPr>
          <w:rFonts w:hint="eastAsia"/>
          <w:lang w:eastAsia="zh-CN"/>
        </w:rPr>
      </w:pPr>
      <w:r>
        <w:rPr>
          <w:rStyle w:val="ad"/>
        </w:rPr>
        <w:annotationRef/>
      </w:r>
      <w:r>
        <w:rPr>
          <w:rFonts w:hint="eastAsia"/>
          <w:lang w:eastAsia="zh-CN"/>
        </w:rPr>
        <w:t>这个数组来源于哪个案例。前面讲到了春季型，最好有配图</w:t>
      </w:r>
    </w:p>
  </w:comment>
  <w:comment w:id="45" w:author="SYY" w:date="2018-04-14T23:59:00Z" w:initials="S">
    <w:p w:rsidR="00717192" w:rsidRDefault="00717192">
      <w:pPr>
        <w:pStyle w:val="ae"/>
        <w:rPr>
          <w:rFonts w:hint="eastAsia"/>
          <w:lang w:eastAsia="zh-CN"/>
        </w:rPr>
      </w:pPr>
      <w:r>
        <w:rPr>
          <w:rStyle w:val="ad"/>
        </w:rPr>
        <w:annotationRef/>
      </w:r>
      <w:r>
        <w:rPr>
          <w:rFonts w:hint="eastAsia"/>
          <w:lang w:eastAsia="zh-CN"/>
        </w:rPr>
        <w:t>“频数”是一个标准方法么，在其它文献中看到过？</w:t>
      </w:r>
    </w:p>
  </w:comment>
  <w:comment w:id="46" w:author="SYY" w:date="2018-04-14T23:59:00Z" w:initials="S">
    <w:p w:rsidR="00717192" w:rsidRDefault="00717192">
      <w:pPr>
        <w:pStyle w:val="ae"/>
        <w:rPr>
          <w:rFonts w:hint="eastAsia"/>
          <w:lang w:eastAsia="zh-CN"/>
        </w:rPr>
      </w:pPr>
      <w:r>
        <w:rPr>
          <w:rStyle w:val="ad"/>
        </w:rPr>
        <w:annotationRef/>
      </w:r>
      <w:r>
        <w:rPr>
          <w:rFonts w:hint="eastAsia"/>
          <w:lang w:eastAsia="zh-CN"/>
        </w:rPr>
        <w:t>这些数据有没有更好的排版方式？</w:t>
      </w:r>
    </w:p>
  </w:comment>
  <w:comment w:id="47" w:author="SYY" w:date="2018-04-15T00:00:00Z" w:initials="S">
    <w:p w:rsidR="00717192" w:rsidRDefault="00717192">
      <w:pPr>
        <w:pStyle w:val="ae"/>
        <w:rPr>
          <w:rFonts w:hint="eastAsia"/>
          <w:lang w:eastAsia="zh-CN"/>
        </w:rPr>
      </w:pPr>
      <w:r>
        <w:rPr>
          <w:rStyle w:val="ad"/>
        </w:rPr>
        <w:annotationRef/>
      </w:r>
      <w:r>
        <w:rPr>
          <w:rFonts w:hint="eastAsia"/>
          <w:lang w:eastAsia="zh-CN"/>
        </w:rPr>
        <w:t>首行缩进。全文同。</w:t>
      </w:r>
      <w:proofErr w:type="gramStart"/>
      <w:r>
        <w:rPr>
          <w:rFonts w:hint="eastAsia"/>
          <w:lang w:eastAsia="zh-CN"/>
        </w:rPr>
        <w:t>后面我</w:t>
      </w:r>
      <w:proofErr w:type="gramEnd"/>
      <w:r>
        <w:rPr>
          <w:rFonts w:hint="eastAsia"/>
          <w:lang w:eastAsia="zh-CN"/>
        </w:rPr>
        <w:t>将不再批注首行缩进的问题</w:t>
      </w:r>
    </w:p>
  </w:comment>
  <w:comment w:id="48" w:author="SYY" w:date="2018-04-15T00:00:00Z" w:initials="S">
    <w:p w:rsidR="00717192" w:rsidRDefault="00717192">
      <w:pPr>
        <w:pStyle w:val="ae"/>
        <w:rPr>
          <w:rFonts w:hint="eastAsia"/>
          <w:lang w:eastAsia="zh-CN"/>
        </w:rPr>
      </w:pPr>
      <w:r>
        <w:rPr>
          <w:rStyle w:val="ad"/>
        </w:rPr>
        <w:annotationRef/>
      </w:r>
      <w:r>
        <w:rPr>
          <w:rFonts w:hint="eastAsia"/>
          <w:lang w:eastAsia="zh-CN"/>
        </w:rPr>
        <w:t>说法不严谨。“该图像2500个像素点”</w:t>
      </w:r>
    </w:p>
  </w:comment>
  <w:comment w:id="49" w:author="SYY" w:date="2018-04-15T00:01:00Z" w:initials="S">
    <w:p w:rsidR="00717192" w:rsidRDefault="00717192">
      <w:pPr>
        <w:pStyle w:val="ae"/>
        <w:rPr>
          <w:rFonts w:hint="eastAsia"/>
          <w:lang w:eastAsia="zh-CN"/>
        </w:rPr>
      </w:pPr>
      <w:r>
        <w:rPr>
          <w:rStyle w:val="ad"/>
        </w:rPr>
        <w:annotationRef/>
      </w:r>
      <w:r>
        <w:rPr>
          <w:rFonts w:hint="eastAsia"/>
          <w:lang w:eastAsia="zh-CN"/>
        </w:rPr>
        <w:t>最好在颜色概率曲线的左侧放上案例图</w:t>
      </w:r>
    </w:p>
  </w:comment>
  <w:comment w:id="50" w:author="SYY" w:date="2018-04-15T00:02:00Z" w:initials="S">
    <w:p w:rsidR="00717192" w:rsidRDefault="00717192">
      <w:pPr>
        <w:pStyle w:val="ae"/>
        <w:rPr>
          <w:rFonts w:hint="eastAsia"/>
          <w:lang w:eastAsia="zh-CN"/>
        </w:rPr>
      </w:pPr>
      <w:r>
        <w:rPr>
          <w:rStyle w:val="ad"/>
        </w:rPr>
        <w:annotationRef/>
      </w:r>
      <w:r>
        <w:rPr>
          <w:rFonts w:hint="eastAsia"/>
          <w:lang w:eastAsia="zh-CN"/>
        </w:rPr>
        <w:t>可以在每条曲线上引出一个箭头，把案例图放在上面</w:t>
      </w:r>
    </w:p>
  </w:comment>
  <w:comment w:id="51" w:author="SYY" w:date="2018-04-15T00:03:00Z" w:initials="S">
    <w:p w:rsidR="00717192" w:rsidRDefault="00717192">
      <w:pPr>
        <w:pStyle w:val="ae"/>
        <w:rPr>
          <w:rFonts w:hint="eastAsia"/>
          <w:lang w:eastAsia="zh-CN"/>
        </w:rPr>
      </w:pPr>
      <w:r>
        <w:rPr>
          <w:rStyle w:val="ad"/>
        </w:rPr>
        <w:annotationRef/>
      </w:r>
      <w:r>
        <w:rPr>
          <w:rFonts w:hint="eastAsia"/>
          <w:lang w:eastAsia="zh-CN"/>
        </w:rPr>
        <w:t>公式的编辑；全文同</w:t>
      </w:r>
    </w:p>
  </w:comment>
  <w:comment w:id="52" w:author="SYY" w:date="2018-04-15T00:04:00Z" w:initials="S">
    <w:p w:rsidR="00717192" w:rsidRDefault="00717192">
      <w:pPr>
        <w:pStyle w:val="ae"/>
        <w:rPr>
          <w:rFonts w:hint="eastAsia"/>
          <w:lang w:eastAsia="zh-CN"/>
        </w:rPr>
      </w:pPr>
      <w:r>
        <w:rPr>
          <w:rStyle w:val="ad"/>
        </w:rPr>
        <w:annotationRef/>
      </w:r>
      <w:r>
        <w:rPr>
          <w:rFonts w:hint="eastAsia"/>
          <w:lang w:eastAsia="zh-CN"/>
        </w:rPr>
        <w:t>1q是指？</w:t>
      </w:r>
    </w:p>
  </w:comment>
  <w:comment w:id="53" w:author="SYY" w:date="2018-04-15T00:05:00Z" w:initials="S">
    <w:p w:rsidR="00717192" w:rsidRDefault="00717192">
      <w:pPr>
        <w:pStyle w:val="ae"/>
        <w:rPr>
          <w:rFonts w:hint="eastAsia"/>
          <w:lang w:eastAsia="zh-CN"/>
        </w:rPr>
      </w:pPr>
      <w:r>
        <w:rPr>
          <w:rStyle w:val="ad"/>
        </w:rPr>
        <w:annotationRef/>
      </w:r>
      <w:r>
        <w:rPr>
          <w:rFonts w:hint="eastAsia"/>
          <w:lang w:eastAsia="zh-CN"/>
        </w:rPr>
        <w:t>公式X？每一个公式都要有编号，详见学校的毕业论文格式样例</w:t>
      </w:r>
    </w:p>
  </w:comment>
  <w:comment w:id="54" w:author="SYY" w:date="2018-04-15T00:06:00Z" w:initials="S">
    <w:p w:rsidR="00717192" w:rsidRDefault="00717192">
      <w:pPr>
        <w:pStyle w:val="ae"/>
        <w:rPr>
          <w:rFonts w:hint="eastAsia"/>
          <w:lang w:eastAsia="zh-CN"/>
        </w:rPr>
      </w:pPr>
      <w:r>
        <w:rPr>
          <w:rStyle w:val="ad"/>
        </w:rPr>
        <w:annotationRef/>
      </w:r>
      <w:r>
        <w:rPr>
          <w:rFonts w:hint="eastAsia"/>
          <w:lang w:eastAsia="zh-CN"/>
        </w:rPr>
        <w:t>可以将相关文字再列表显示</w:t>
      </w:r>
    </w:p>
  </w:comment>
  <w:comment w:id="58" w:author="SYY" w:date="2018-04-15T00:07:00Z" w:initials="S">
    <w:p w:rsidR="006E350A" w:rsidRDefault="006E350A">
      <w:pPr>
        <w:pStyle w:val="ae"/>
        <w:rPr>
          <w:rFonts w:hint="eastAsia"/>
          <w:lang w:eastAsia="zh-CN"/>
        </w:rPr>
      </w:pPr>
      <w:r>
        <w:rPr>
          <w:rStyle w:val="ad"/>
        </w:rPr>
        <w:annotationRef/>
      </w:r>
      <w:r>
        <w:rPr>
          <w:rFonts w:hint="eastAsia"/>
          <w:lang w:eastAsia="zh-CN"/>
        </w:rPr>
        <w:t>可以</w:t>
      </w:r>
      <w:proofErr w:type="gramStart"/>
      <w:r>
        <w:rPr>
          <w:rFonts w:hint="eastAsia"/>
          <w:lang w:eastAsia="zh-CN"/>
        </w:rPr>
        <w:t>标明哪</w:t>
      </w:r>
      <w:proofErr w:type="gramEnd"/>
      <w:r>
        <w:rPr>
          <w:rFonts w:hint="eastAsia"/>
          <w:lang w:eastAsia="zh-CN"/>
        </w:rPr>
        <w:t>一种颜色的曲线为待检测图像的曲线</w:t>
      </w:r>
    </w:p>
  </w:comment>
  <w:comment w:id="59" w:author="SYY" w:date="2018-04-15T00:10:00Z" w:initials="S">
    <w:p w:rsidR="006E350A" w:rsidRDefault="006E350A">
      <w:pPr>
        <w:pStyle w:val="ae"/>
        <w:rPr>
          <w:rFonts w:hint="eastAsia"/>
          <w:lang w:eastAsia="zh-CN"/>
        </w:rPr>
      </w:pPr>
      <w:r>
        <w:rPr>
          <w:rStyle w:val="ad"/>
        </w:rPr>
        <w:annotationRef/>
      </w:r>
      <w:r>
        <w:rPr>
          <w:rFonts w:hint="eastAsia"/>
          <w:lang w:eastAsia="zh-CN"/>
        </w:rPr>
        <w:t>人眼主观观测。全文尽量将“肉眼”改为“人眼”或“主观”。</w:t>
      </w:r>
      <w:proofErr w:type="gramStart"/>
      <w:r>
        <w:rPr>
          <w:rFonts w:hint="eastAsia"/>
          <w:lang w:eastAsia="zh-CN"/>
        </w:rPr>
        <w:t>后面我</w:t>
      </w:r>
      <w:proofErr w:type="gramEnd"/>
      <w:r>
        <w:rPr>
          <w:rFonts w:hint="eastAsia"/>
          <w:lang w:eastAsia="zh-CN"/>
        </w:rPr>
        <w:t>将不再标注</w:t>
      </w:r>
    </w:p>
  </w:comment>
  <w:comment w:id="60" w:author="SYY" w:date="2018-04-15T00:08:00Z" w:initials="S">
    <w:p w:rsidR="006E350A" w:rsidRDefault="006E350A">
      <w:pPr>
        <w:pStyle w:val="ae"/>
        <w:rPr>
          <w:rFonts w:hint="eastAsia"/>
          <w:lang w:eastAsia="zh-CN"/>
        </w:rPr>
      </w:pPr>
      <w:r>
        <w:rPr>
          <w:rStyle w:val="ad"/>
        </w:rPr>
        <w:annotationRef/>
      </w:r>
      <w:r>
        <w:rPr>
          <w:rFonts w:hint="eastAsia"/>
          <w:lang w:eastAsia="zh-CN"/>
        </w:rPr>
        <w:t>可以列表。如批注S54</w:t>
      </w:r>
    </w:p>
  </w:comment>
  <w:comment w:id="61" w:author="SYY" w:date="2018-04-15T00:09:00Z" w:initials="S">
    <w:p w:rsidR="006E350A" w:rsidRDefault="006E350A">
      <w:pPr>
        <w:pStyle w:val="ae"/>
        <w:rPr>
          <w:rFonts w:hint="eastAsia"/>
          <w:lang w:eastAsia="zh-CN"/>
        </w:rPr>
      </w:pPr>
      <w:r>
        <w:rPr>
          <w:rStyle w:val="ad"/>
        </w:rPr>
        <w:annotationRef/>
      </w:r>
      <w:r>
        <w:rPr>
          <w:rFonts w:hint="eastAsia"/>
          <w:lang w:eastAsia="zh-CN"/>
        </w:rPr>
        <w:t>可以列表，同S57</w:t>
      </w:r>
    </w:p>
  </w:comment>
  <w:comment w:id="62" w:author="SYY" w:date="2018-04-15T00:09:00Z" w:initials="S">
    <w:p w:rsidR="006E350A" w:rsidRDefault="006E350A">
      <w:pPr>
        <w:pStyle w:val="ae"/>
        <w:rPr>
          <w:rFonts w:hint="eastAsia"/>
          <w:lang w:eastAsia="zh-CN"/>
        </w:rPr>
      </w:pPr>
      <w:r>
        <w:rPr>
          <w:rStyle w:val="ad"/>
        </w:rPr>
        <w:annotationRef/>
      </w:r>
      <w:r>
        <w:rPr>
          <w:rFonts w:hint="eastAsia"/>
          <w:lang w:eastAsia="zh-CN"/>
        </w:rPr>
        <w:t>可以画一个带坐标轴的圆饼图</w:t>
      </w:r>
    </w:p>
  </w:comment>
  <w:comment w:id="63" w:author="SYY" w:date="2018-04-15T00:10:00Z" w:initials="S">
    <w:p w:rsidR="006E350A" w:rsidRDefault="006E350A">
      <w:pPr>
        <w:pStyle w:val="ae"/>
        <w:rPr>
          <w:rFonts w:hint="eastAsia"/>
          <w:lang w:eastAsia="zh-CN"/>
        </w:rPr>
      </w:pPr>
      <w:r>
        <w:rPr>
          <w:rStyle w:val="ad"/>
        </w:rPr>
        <w:annotationRef/>
      </w:r>
      <w:r>
        <w:rPr>
          <w:rFonts w:hint="eastAsia"/>
          <w:lang w:eastAsia="zh-CN"/>
        </w:rPr>
        <w:t>“节”。全文同，</w:t>
      </w:r>
      <w:proofErr w:type="gramStart"/>
      <w:r>
        <w:rPr>
          <w:rFonts w:hint="eastAsia"/>
          <w:lang w:eastAsia="zh-CN"/>
        </w:rPr>
        <w:t>后面我</w:t>
      </w:r>
      <w:proofErr w:type="gramEnd"/>
      <w:r>
        <w:rPr>
          <w:rFonts w:hint="eastAsia"/>
          <w:lang w:eastAsia="zh-CN"/>
        </w:rPr>
        <w:t>将不再标注</w:t>
      </w:r>
    </w:p>
  </w:comment>
  <w:comment w:id="65" w:author="SYY" w:date="2018-04-15T00:12:00Z" w:initials="S">
    <w:p w:rsidR="006E350A" w:rsidRDefault="006E350A">
      <w:pPr>
        <w:pStyle w:val="ae"/>
        <w:rPr>
          <w:rFonts w:hint="eastAsia"/>
          <w:lang w:eastAsia="zh-CN"/>
        </w:rPr>
      </w:pPr>
      <w:r>
        <w:rPr>
          <w:rStyle w:val="ad"/>
        </w:rPr>
        <w:annotationRef/>
      </w:r>
      <w:r>
        <w:rPr>
          <w:rFonts w:hint="eastAsia"/>
          <w:lang w:eastAsia="zh-CN"/>
        </w:rPr>
        <w:t>可以在加一张图，图3.15上加一条直线后放在这里</w:t>
      </w:r>
    </w:p>
  </w:comment>
  <w:comment w:id="66" w:author="SYY" w:date="2018-04-15T00:15:00Z" w:initials="S">
    <w:p w:rsidR="006E350A" w:rsidRDefault="006E350A">
      <w:pPr>
        <w:pStyle w:val="ae"/>
        <w:rPr>
          <w:rFonts w:hint="eastAsia"/>
          <w:lang w:eastAsia="zh-CN"/>
        </w:rPr>
      </w:pPr>
      <w:r>
        <w:rPr>
          <w:rStyle w:val="ad"/>
        </w:rPr>
        <w:annotationRef/>
      </w:r>
      <w:r>
        <w:rPr>
          <w:rFonts w:hint="eastAsia"/>
          <w:lang w:eastAsia="zh-CN"/>
        </w:rPr>
        <w:t>列表，同S54</w:t>
      </w:r>
    </w:p>
  </w:comment>
  <w:comment w:id="67" w:author="SYY" w:date="2018-04-15T00:15:00Z" w:initials="S">
    <w:p w:rsidR="006E350A" w:rsidRDefault="006E350A">
      <w:pPr>
        <w:pStyle w:val="ae"/>
        <w:rPr>
          <w:rFonts w:hint="eastAsia"/>
          <w:lang w:eastAsia="zh-CN"/>
        </w:rPr>
      </w:pPr>
      <w:r>
        <w:rPr>
          <w:rStyle w:val="ad"/>
        </w:rPr>
        <w:annotationRef/>
      </w:r>
      <w:r>
        <w:rPr>
          <w:rFonts w:hint="eastAsia"/>
          <w:lang w:eastAsia="zh-CN"/>
        </w:rPr>
        <w:t>列表，同上</w:t>
      </w:r>
    </w:p>
  </w:comment>
  <w:comment w:id="68" w:author="SYY" w:date="2018-04-15T00:15:00Z" w:initials="S">
    <w:p w:rsidR="006E350A" w:rsidRDefault="006E350A">
      <w:pPr>
        <w:pStyle w:val="ae"/>
        <w:rPr>
          <w:rFonts w:hint="eastAsia"/>
          <w:lang w:eastAsia="zh-CN"/>
        </w:rPr>
      </w:pPr>
      <w:r>
        <w:rPr>
          <w:rStyle w:val="ad"/>
        </w:rPr>
        <w:annotationRef/>
      </w:r>
      <w:r>
        <w:rPr>
          <w:rFonts w:hint="eastAsia"/>
          <w:lang w:eastAsia="zh-CN"/>
        </w:rPr>
        <w:t>列表，同上</w:t>
      </w:r>
    </w:p>
  </w:comment>
  <w:comment w:id="69" w:author="SYY" w:date="2018-04-15T00:16:00Z" w:initials="S">
    <w:p w:rsidR="006E350A" w:rsidRDefault="006E350A">
      <w:pPr>
        <w:pStyle w:val="ae"/>
        <w:rPr>
          <w:rFonts w:hint="eastAsia"/>
          <w:lang w:eastAsia="zh-CN"/>
        </w:rPr>
      </w:pPr>
      <w:r>
        <w:rPr>
          <w:rStyle w:val="ad"/>
        </w:rPr>
        <w:annotationRef/>
      </w:r>
      <w:r>
        <w:rPr>
          <w:rFonts w:hint="eastAsia"/>
          <w:lang w:eastAsia="zh-CN"/>
        </w:rPr>
        <w:t>，</w:t>
      </w:r>
    </w:p>
  </w:comment>
  <w:comment w:id="70" w:author="SYY" w:date="2018-04-15T00:18:00Z" w:initials="S">
    <w:p w:rsidR="00DC721F" w:rsidRDefault="00DC721F">
      <w:pPr>
        <w:pStyle w:val="ae"/>
        <w:rPr>
          <w:rFonts w:hint="eastAsia"/>
          <w:lang w:eastAsia="zh-CN"/>
        </w:rPr>
      </w:pPr>
      <w:r>
        <w:rPr>
          <w:rStyle w:val="ad"/>
        </w:rPr>
        <w:annotationRef/>
      </w:r>
      <w:r>
        <w:rPr>
          <w:rFonts w:hint="eastAsia"/>
          <w:lang w:eastAsia="zh-CN"/>
        </w:rPr>
        <w:t>切片 改为 “分割”，全文同，一般这种操作在数字图像处理领域</w:t>
      </w:r>
      <w:proofErr w:type="gramStart"/>
      <w:r>
        <w:rPr>
          <w:rFonts w:hint="eastAsia"/>
          <w:lang w:eastAsia="zh-CN"/>
        </w:rPr>
        <w:t>不</w:t>
      </w:r>
      <w:proofErr w:type="gramEnd"/>
      <w:r>
        <w:rPr>
          <w:rFonts w:hint="eastAsia"/>
          <w:lang w:eastAsia="zh-CN"/>
        </w:rPr>
        <w:t>称为“切片”</w:t>
      </w:r>
    </w:p>
  </w:comment>
  <w:comment w:id="71" w:author="SYY" w:date="2018-04-15T00:18:00Z" w:initials="S">
    <w:p w:rsidR="00DC721F" w:rsidRDefault="00DC721F">
      <w:pPr>
        <w:pStyle w:val="ae"/>
        <w:rPr>
          <w:rFonts w:hint="eastAsia"/>
          <w:lang w:eastAsia="zh-CN"/>
        </w:rPr>
      </w:pPr>
      <w:r>
        <w:rPr>
          <w:rStyle w:val="ad"/>
        </w:rPr>
        <w:annotationRef/>
      </w:r>
      <w:r>
        <w:rPr>
          <w:rFonts w:hint="eastAsia"/>
          <w:lang w:eastAsia="zh-CN"/>
        </w:rPr>
        <w:t>夏季型对应的分割图像大小与其它不同？</w:t>
      </w:r>
    </w:p>
  </w:comment>
  <w:comment w:id="72" w:author="SYY" w:date="2018-04-15T00:19:00Z" w:initials="S">
    <w:p w:rsidR="00DC721F" w:rsidRDefault="00DC721F">
      <w:pPr>
        <w:pStyle w:val="ae"/>
        <w:rPr>
          <w:rFonts w:hint="eastAsia"/>
          <w:lang w:eastAsia="zh-CN"/>
        </w:rPr>
      </w:pPr>
      <w:r>
        <w:rPr>
          <w:rStyle w:val="ad"/>
        </w:rPr>
        <w:annotationRef/>
      </w:r>
      <w:r>
        <w:rPr>
          <w:rFonts w:hint="eastAsia"/>
          <w:lang w:eastAsia="zh-CN"/>
        </w:rPr>
        <w:t>区域分割</w:t>
      </w:r>
    </w:p>
  </w:comment>
  <w:comment w:id="73" w:author="SYY" w:date="2018-04-15T00:20:00Z" w:initials="S">
    <w:p w:rsidR="00DC721F" w:rsidRDefault="00DC721F">
      <w:pPr>
        <w:pStyle w:val="ae"/>
        <w:rPr>
          <w:rFonts w:hint="eastAsia"/>
          <w:lang w:eastAsia="zh-CN"/>
        </w:rPr>
      </w:pPr>
      <w:r>
        <w:rPr>
          <w:rStyle w:val="ad"/>
        </w:rPr>
        <w:annotationRef/>
      </w:r>
      <w:r>
        <w:rPr>
          <w:rFonts w:hint="eastAsia"/>
          <w:lang w:eastAsia="zh-CN"/>
        </w:rPr>
        <w:t>分割。全文同。</w:t>
      </w:r>
      <w:proofErr w:type="gramStart"/>
      <w:r>
        <w:rPr>
          <w:rFonts w:hint="eastAsia"/>
          <w:lang w:eastAsia="zh-CN"/>
        </w:rPr>
        <w:t>后面我</w:t>
      </w:r>
      <w:proofErr w:type="gramEnd"/>
      <w:r>
        <w:rPr>
          <w:rFonts w:hint="eastAsia"/>
          <w:lang w:eastAsia="zh-CN"/>
        </w:rPr>
        <w:t>将不再标注</w:t>
      </w:r>
    </w:p>
  </w:comment>
  <w:comment w:id="74" w:author="SYY" w:date="2018-04-15T00:19:00Z" w:initials="S">
    <w:p w:rsidR="00DC721F" w:rsidRDefault="00DC721F">
      <w:pPr>
        <w:pStyle w:val="ae"/>
        <w:rPr>
          <w:rFonts w:hint="eastAsia"/>
          <w:lang w:eastAsia="zh-CN"/>
        </w:rPr>
      </w:pPr>
      <w:r>
        <w:rPr>
          <w:rStyle w:val="ad"/>
        </w:rPr>
        <w:annotationRef/>
      </w:r>
      <w:r>
        <w:rPr>
          <w:rFonts w:hint="eastAsia"/>
          <w:lang w:eastAsia="zh-CN"/>
        </w:rPr>
        <w:t>白色文字最好在一侧，担心打印出来后看不清楚</w:t>
      </w:r>
    </w:p>
  </w:comment>
  <w:comment w:id="75" w:author="SYY" w:date="2018-04-15T00:20:00Z" w:initials="S">
    <w:p w:rsidR="00DC721F" w:rsidRDefault="00DC721F">
      <w:pPr>
        <w:pStyle w:val="ae"/>
        <w:rPr>
          <w:rFonts w:hint="eastAsia"/>
          <w:lang w:eastAsia="zh-CN"/>
        </w:rPr>
      </w:pPr>
      <w:r>
        <w:rPr>
          <w:rStyle w:val="ad"/>
        </w:rPr>
        <w:annotationRef/>
      </w:r>
      <w:r>
        <w:rPr>
          <w:rFonts w:hint="eastAsia"/>
          <w:lang w:eastAsia="zh-CN"/>
        </w:rPr>
        <w:t>列表，同前。全文同。</w:t>
      </w:r>
      <w:proofErr w:type="gramStart"/>
      <w:r>
        <w:rPr>
          <w:rFonts w:hint="eastAsia"/>
          <w:lang w:eastAsia="zh-CN"/>
        </w:rPr>
        <w:t>后面我</w:t>
      </w:r>
      <w:proofErr w:type="gramEnd"/>
      <w:r>
        <w:rPr>
          <w:rFonts w:hint="eastAsia"/>
          <w:lang w:eastAsia="zh-CN"/>
        </w:rPr>
        <w:t>将不再标注。</w:t>
      </w:r>
    </w:p>
  </w:comment>
  <w:comment w:id="76" w:author="SYY" w:date="2018-04-15T00:21:00Z" w:initials="S">
    <w:p w:rsidR="00DC721F" w:rsidRDefault="00DC721F">
      <w:pPr>
        <w:pStyle w:val="ae"/>
        <w:rPr>
          <w:rFonts w:hint="eastAsia"/>
          <w:lang w:eastAsia="zh-CN"/>
        </w:rPr>
      </w:pPr>
      <w:r>
        <w:rPr>
          <w:rStyle w:val="ad"/>
        </w:rPr>
        <w:annotationRef/>
      </w:r>
      <w:r>
        <w:rPr>
          <w:lang w:eastAsia="zh-CN"/>
        </w:rPr>
        <w:t>F</w:t>
      </w:r>
      <w:r>
        <w:rPr>
          <w:rFonts w:hint="eastAsia"/>
          <w:lang w:eastAsia="zh-CN"/>
        </w:rPr>
        <w:t>4的大小不一致？</w:t>
      </w:r>
    </w:p>
  </w:comment>
  <w:comment w:id="77" w:author="SYY" w:date="2018-04-15T00:51:00Z" w:initials="S">
    <w:p w:rsidR="00411026" w:rsidRDefault="00411026">
      <w:pPr>
        <w:pStyle w:val="ae"/>
        <w:rPr>
          <w:rFonts w:hint="eastAsia"/>
          <w:lang w:eastAsia="zh-CN"/>
        </w:rPr>
      </w:pPr>
      <w:r>
        <w:rPr>
          <w:rStyle w:val="ad"/>
        </w:rPr>
        <w:annotationRef/>
      </w:r>
      <w:r>
        <w:rPr>
          <w:rFonts w:hint="eastAsia"/>
          <w:lang w:eastAsia="zh-CN"/>
        </w:rPr>
        <w:t>图的排列最好与图4.7类似，左右结构</w:t>
      </w:r>
    </w:p>
  </w:comment>
  <w:comment w:id="78" w:author="SYY" w:date="2018-04-15T00:51:00Z" w:initials="S">
    <w:p w:rsidR="00411026" w:rsidRDefault="00411026">
      <w:pPr>
        <w:pStyle w:val="ae"/>
        <w:rPr>
          <w:rFonts w:hint="eastAsia"/>
          <w:lang w:eastAsia="zh-CN"/>
        </w:rPr>
      </w:pPr>
      <w:r>
        <w:rPr>
          <w:rStyle w:val="ad"/>
        </w:rPr>
        <w:annotationRef/>
      </w:r>
      <w:r>
        <w:rPr>
          <w:rFonts w:hint="eastAsia"/>
          <w:lang w:eastAsia="zh-CN"/>
        </w:rPr>
        <w:t>同S73</w:t>
      </w:r>
    </w:p>
  </w:comment>
  <w:comment w:id="79" w:author="SYY" w:date="2018-04-15T00:51:00Z" w:initials="S">
    <w:p w:rsidR="00411026" w:rsidRDefault="00411026">
      <w:pPr>
        <w:pStyle w:val="ae"/>
        <w:rPr>
          <w:rFonts w:hint="eastAsia"/>
          <w:lang w:eastAsia="zh-CN"/>
        </w:rPr>
      </w:pPr>
      <w:r>
        <w:rPr>
          <w:rStyle w:val="ad"/>
        </w:rPr>
        <w:annotationRef/>
      </w:r>
      <w:r>
        <w:rPr>
          <w:rFonts w:hint="eastAsia"/>
          <w:lang w:eastAsia="zh-CN"/>
        </w:rPr>
        <w:t>列表</w:t>
      </w:r>
    </w:p>
  </w:comment>
  <w:comment w:id="80" w:author="SYY" w:date="2018-04-15T00:52:00Z" w:initials="S">
    <w:p w:rsidR="00411026" w:rsidRDefault="00411026">
      <w:pPr>
        <w:pStyle w:val="ae"/>
        <w:rPr>
          <w:rFonts w:hint="eastAsia"/>
          <w:lang w:eastAsia="zh-CN"/>
        </w:rPr>
      </w:pPr>
      <w:r>
        <w:rPr>
          <w:rStyle w:val="ad"/>
        </w:rPr>
        <w:annotationRef/>
      </w:r>
      <w:r>
        <w:rPr>
          <w:rFonts w:hint="eastAsia"/>
          <w:lang w:eastAsia="zh-CN"/>
        </w:rPr>
        <w:t>在下方加一个示例公式</w:t>
      </w:r>
    </w:p>
  </w:comment>
  <w:comment w:id="81" w:author="SYY" w:date="2018-04-15T00:52:00Z" w:initials="S">
    <w:p w:rsidR="00411026" w:rsidRDefault="00411026">
      <w:pPr>
        <w:pStyle w:val="ae"/>
        <w:rPr>
          <w:rFonts w:hint="eastAsia"/>
          <w:lang w:eastAsia="zh-CN"/>
        </w:rPr>
      </w:pPr>
      <w:r>
        <w:rPr>
          <w:rStyle w:val="ad"/>
        </w:rPr>
        <w:annotationRef/>
      </w:r>
      <w:r>
        <w:rPr>
          <w:rFonts w:hint="eastAsia"/>
          <w:lang w:eastAsia="zh-CN"/>
        </w:rPr>
        <w:t>列表</w:t>
      </w:r>
    </w:p>
  </w:comment>
  <w:comment w:id="82" w:author="SYY" w:date="2018-04-15T00:53:00Z" w:initials="S">
    <w:p w:rsidR="00411026" w:rsidRDefault="00411026">
      <w:pPr>
        <w:pStyle w:val="ae"/>
        <w:rPr>
          <w:rFonts w:hint="eastAsia"/>
          <w:lang w:eastAsia="zh-CN"/>
        </w:rPr>
      </w:pPr>
      <w:r>
        <w:rPr>
          <w:rStyle w:val="ad"/>
        </w:rPr>
        <w:annotationRef/>
      </w:r>
      <w:r>
        <w:rPr>
          <w:rFonts w:hint="eastAsia"/>
          <w:lang w:eastAsia="zh-CN"/>
        </w:rPr>
        <w:t>同S77,，是不是可以放在一张表格中</w:t>
      </w:r>
    </w:p>
  </w:comment>
  <w:comment w:id="83" w:author="SYY" w:date="2018-04-15T00:53:00Z" w:initials="S">
    <w:p w:rsidR="00411026" w:rsidRDefault="00411026">
      <w:pPr>
        <w:pStyle w:val="ae"/>
        <w:rPr>
          <w:rFonts w:hint="eastAsia"/>
          <w:lang w:eastAsia="zh-CN"/>
        </w:rPr>
      </w:pPr>
      <w:r>
        <w:rPr>
          <w:rStyle w:val="ad"/>
        </w:rPr>
        <w:annotationRef/>
      </w:r>
      <w:r>
        <w:rPr>
          <w:rFonts w:hint="eastAsia"/>
          <w:lang w:eastAsia="zh-CN"/>
        </w:rPr>
        <w:t>最好给出一张带坐标辆的圆饼图</w:t>
      </w:r>
    </w:p>
  </w:comment>
  <w:comment w:id="84" w:author="SYY" w:date="2018-04-15T00:53:00Z" w:initials="S">
    <w:p w:rsidR="00411026" w:rsidRDefault="00411026">
      <w:pPr>
        <w:pStyle w:val="ae"/>
        <w:rPr>
          <w:rFonts w:hint="eastAsia"/>
          <w:lang w:eastAsia="zh-CN"/>
        </w:rPr>
      </w:pPr>
      <w:r>
        <w:rPr>
          <w:rStyle w:val="ad"/>
        </w:rPr>
        <w:annotationRef/>
      </w:r>
      <w:r>
        <w:rPr>
          <w:rFonts w:hint="eastAsia"/>
          <w:lang w:eastAsia="zh-CN"/>
        </w:rPr>
        <w:t>除了“应用过程”，还分析了计算数据与主观观测之间的关系，来说明这些应用的可行性和有效性。</w:t>
      </w:r>
    </w:p>
  </w:comment>
  <w:comment w:id="85" w:author="SYY" w:date="2018-04-15T00:55:00Z" w:initials="S">
    <w:p w:rsidR="00411026" w:rsidRDefault="00411026">
      <w:pPr>
        <w:pStyle w:val="ae"/>
        <w:rPr>
          <w:rFonts w:hint="eastAsia"/>
          <w:lang w:eastAsia="zh-CN"/>
        </w:rPr>
      </w:pPr>
      <w:r>
        <w:rPr>
          <w:rStyle w:val="ad"/>
        </w:rPr>
        <w:annotationRef/>
      </w:r>
      <w:r>
        <w:rPr>
          <w:rFonts w:hint="eastAsia"/>
          <w:lang w:eastAsia="zh-CN"/>
        </w:rPr>
        <w:t>图5.1模块图，一般是最上方表明这是一个XX系统，</w:t>
      </w:r>
      <w:proofErr w:type="gramStart"/>
      <w:r>
        <w:rPr>
          <w:rFonts w:hint="eastAsia"/>
          <w:lang w:eastAsia="zh-CN"/>
        </w:rPr>
        <w:t>再下列</w:t>
      </w:r>
      <w:proofErr w:type="gramEnd"/>
      <w:r>
        <w:rPr>
          <w:rFonts w:hint="eastAsia"/>
          <w:lang w:eastAsia="zh-CN"/>
        </w:rPr>
        <w:t>几个模块；最好重新画一下</w:t>
      </w:r>
    </w:p>
  </w:comment>
  <w:comment w:id="87" w:author="SYY" w:date="2018-04-15T00:55:00Z" w:initials="S">
    <w:p w:rsidR="00411026" w:rsidRDefault="00411026">
      <w:pPr>
        <w:pStyle w:val="ae"/>
        <w:rPr>
          <w:rFonts w:hint="eastAsia"/>
          <w:lang w:eastAsia="zh-CN"/>
        </w:rPr>
      </w:pPr>
      <w:r>
        <w:rPr>
          <w:rStyle w:val="ad"/>
        </w:rPr>
        <w:annotationRef/>
      </w:r>
      <w:r>
        <w:rPr>
          <w:rFonts w:hint="eastAsia"/>
          <w:lang w:eastAsia="zh-CN"/>
        </w:rPr>
        <w:t>排版需要注意，最好是每个小标号后有缩进，看起来更清晰</w:t>
      </w:r>
    </w:p>
  </w:comment>
  <w:comment w:id="88" w:author="SYY" w:date="2018-04-15T00:56:00Z" w:initials="S">
    <w:p w:rsidR="00411026" w:rsidRDefault="00411026">
      <w:pPr>
        <w:pStyle w:val="ae"/>
        <w:rPr>
          <w:rFonts w:hint="eastAsia"/>
          <w:lang w:eastAsia="zh-CN"/>
        </w:rPr>
      </w:pPr>
      <w:r>
        <w:rPr>
          <w:rStyle w:val="ad"/>
        </w:rPr>
        <w:annotationRef/>
      </w:r>
      <w:r>
        <w:rPr>
          <w:rFonts w:hint="eastAsia"/>
          <w:lang w:eastAsia="zh-CN"/>
        </w:rPr>
        <w:t>“图像”。全文中的大部分“图片”最好改为“图像”</w:t>
      </w:r>
    </w:p>
  </w:comment>
  <w:comment w:id="89" w:author="SYY" w:date="2018-04-15T00:57:00Z" w:initials="S">
    <w:p w:rsidR="00411026" w:rsidRDefault="00411026">
      <w:pPr>
        <w:pStyle w:val="ae"/>
        <w:rPr>
          <w:rFonts w:hint="eastAsia"/>
          <w:lang w:eastAsia="zh-CN"/>
        </w:rPr>
      </w:pPr>
      <w:r>
        <w:rPr>
          <w:rStyle w:val="ad"/>
        </w:rPr>
        <w:annotationRef/>
      </w:r>
      <w:r>
        <w:rPr>
          <w:rFonts w:hint="eastAsia"/>
          <w:lang w:eastAsia="zh-CN"/>
        </w:rPr>
        <w:t>注意排版。也可以加一张流程图</w:t>
      </w:r>
    </w:p>
  </w:comment>
  <w:comment w:id="90" w:author="SYY" w:date="2018-04-15T00:59:00Z" w:initials="S">
    <w:p w:rsidR="00411026" w:rsidRDefault="00411026">
      <w:pPr>
        <w:pStyle w:val="ae"/>
        <w:rPr>
          <w:rFonts w:hint="eastAsia"/>
          <w:lang w:eastAsia="zh-CN"/>
        </w:rPr>
      </w:pPr>
      <w:r>
        <w:rPr>
          <w:rStyle w:val="ad"/>
        </w:rPr>
        <w:annotationRef/>
      </w:r>
      <w:r>
        <w:rPr>
          <w:rFonts w:hint="eastAsia"/>
          <w:lang w:eastAsia="zh-CN"/>
        </w:rPr>
        <w:t>关键函数和相关功能可以再列表显示，然后再针对函数列出关键代码</w:t>
      </w:r>
    </w:p>
  </w:comment>
  <w:comment w:id="91" w:author="SYY" w:date="2018-04-15T00:58:00Z" w:initials="S">
    <w:p w:rsidR="00411026" w:rsidRDefault="00411026">
      <w:pPr>
        <w:pStyle w:val="ae"/>
        <w:rPr>
          <w:rFonts w:hint="eastAsia"/>
          <w:lang w:eastAsia="zh-CN"/>
        </w:rPr>
      </w:pPr>
      <w:r>
        <w:rPr>
          <w:rStyle w:val="ad"/>
        </w:rPr>
        <w:annotationRef/>
      </w:r>
      <w:r>
        <w:rPr>
          <w:rFonts w:hint="eastAsia"/>
          <w:lang w:eastAsia="zh-CN"/>
        </w:rPr>
        <w:t>代码的排版一定要注意，这样黑色的背景肯定不合适，打印出来会非常难以辨认。</w:t>
      </w:r>
    </w:p>
  </w:comment>
  <w:comment w:id="93" w:author="SYY" w:date="2018-04-15T00:58:00Z" w:initials="S">
    <w:p w:rsidR="00411026" w:rsidRDefault="00411026">
      <w:pPr>
        <w:pStyle w:val="ae"/>
        <w:rPr>
          <w:rFonts w:hint="eastAsia"/>
          <w:lang w:eastAsia="zh-CN"/>
        </w:rPr>
      </w:pPr>
      <w:r>
        <w:rPr>
          <w:rStyle w:val="ad"/>
        </w:rPr>
        <w:annotationRef/>
      </w:r>
      <w:r>
        <w:rPr>
          <w:rFonts w:hint="eastAsia"/>
          <w:lang w:eastAsia="zh-CN"/>
        </w:rPr>
        <w:t>同S85. 全文同。</w:t>
      </w:r>
      <w:proofErr w:type="gramStart"/>
      <w:r>
        <w:rPr>
          <w:rFonts w:hint="eastAsia"/>
          <w:lang w:eastAsia="zh-CN"/>
        </w:rPr>
        <w:t>后面我</w:t>
      </w:r>
      <w:proofErr w:type="gramEnd"/>
      <w:r>
        <w:rPr>
          <w:rFonts w:hint="eastAsia"/>
          <w:lang w:eastAsia="zh-CN"/>
        </w:rPr>
        <w:t>将不再标注 代码的部分</w:t>
      </w:r>
    </w:p>
  </w:comment>
  <w:comment w:id="94" w:author="SYY" w:date="2018-04-15T00:59:00Z" w:initials="S">
    <w:p w:rsidR="00411026" w:rsidRDefault="00411026">
      <w:pPr>
        <w:pStyle w:val="ae"/>
        <w:rPr>
          <w:rFonts w:hint="eastAsia"/>
          <w:lang w:eastAsia="zh-CN"/>
        </w:rPr>
      </w:pPr>
      <w:r>
        <w:rPr>
          <w:rStyle w:val="ad"/>
        </w:rPr>
        <w:annotationRef/>
      </w:r>
      <w:r>
        <w:rPr>
          <w:rFonts w:hint="eastAsia"/>
          <w:lang w:eastAsia="zh-CN"/>
        </w:rPr>
        <w:t>同S84</w:t>
      </w:r>
    </w:p>
  </w:comment>
  <w:comment w:id="95" w:author="SYY" w:date="2018-04-15T01:00:00Z" w:initials="S">
    <w:p w:rsidR="00411026" w:rsidRDefault="00411026">
      <w:pPr>
        <w:pStyle w:val="ae"/>
        <w:rPr>
          <w:rFonts w:hint="eastAsia"/>
          <w:lang w:eastAsia="zh-CN"/>
        </w:rPr>
      </w:pPr>
      <w:r>
        <w:rPr>
          <w:rStyle w:val="ad"/>
        </w:rPr>
        <w:annotationRef/>
      </w:r>
      <w:r>
        <w:rPr>
          <w:rFonts w:hint="eastAsia"/>
          <w:lang w:eastAsia="zh-CN"/>
        </w:rPr>
        <w:t>同S</w:t>
      </w:r>
      <w:r w:rsidR="00A64E7B">
        <w:rPr>
          <w:rFonts w:hint="eastAsia"/>
          <w:lang w:eastAsia="zh-CN"/>
        </w:rPr>
        <w:t>85,86,87</w:t>
      </w:r>
    </w:p>
  </w:comment>
  <w:comment w:id="96" w:author="SYY" w:date="2018-04-15T01:01:00Z" w:initials="S">
    <w:p w:rsidR="00A64E7B" w:rsidRDefault="00A64E7B">
      <w:pPr>
        <w:pStyle w:val="ae"/>
        <w:rPr>
          <w:rFonts w:hint="eastAsia"/>
          <w:lang w:eastAsia="zh-CN"/>
        </w:rPr>
      </w:pPr>
      <w:r>
        <w:rPr>
          <w:rStyle w:val="ad"/>
        </w:rPr>
        <w:annotationRef/>
      </w:r>
      <w:r>
        <w:rPr>
          <w:rFonts w:hint="eastAsia"/>
          <w:lang w:eastAsia="zh-CN"/>
        </w:rPr>
        <w:t>同S84</w:t>
      </w:r>
    </w:p>
  </w:comment>
  <w:comment w:id="97" w:author="SYY" w:date="2018-04-15T01:01:00Z" w:initials="S">
    <w:p w:rsidR="00A64E7B" w:rsidRDefault="00A64E7B">
      <w:pPr>
        <w:pStyle w:val="ae"/>
        <w:rPr>
          <w:rFonts w:hint="eastAsia"/>
          <w:lang w:eastAsia="zh-CN"/>
        </w:rPr>
      </w:pPr>
      <w:r>
        <w:rPr>
          <w:rStyle w:val="ad"/>
        </w:rPr>
        <w:annotationRef/>
      </w:r>
      <w:r>
        <w:rPr>
          <w:rFonts w:hint="eastAsia"/>
          <w:lang w:eastAsia="zh-CN"/>
        </w:rPr>
        <w:t>如果只有一个函数，则不必再写(1)</w:t>
      </w:r>
    </w:p>
  </w:comment>
  <w:comment w:id="98" w:author="SYY" w:date="2018-04-15T01:02:00Z" w:initials="S">
    <w:p w:rsidR="00A64E7B" w:rsidRDefault="00A64E7B">
      <w:pPr>
        <w:pStyle w:val="ae"/>
        <w:rPr>
          <w:rFonts w:hint="eastAsia"/>
          <w:lang w:eastAsia="zh-CN"/>
        </w:rPr>
      </w:pPr>
      <w:r>
        <w:rPr>
          <w:rStyle w:val="ad"/>
        </w:rPr>
        <w:annotationRef/>
      </w:r>
      <w:r>
        <w:rPr>
          <w:rFonts w:hint="eastAsia"/>
          <w:lang w:eastAsia="zh-CN"/>
        </w:rPr>
        <w:t>这里的雷达</w:t>
      </w:r>
      <w:proofErr w:type="gramStart"/>
      <w:r>
        <w:rPr>
          <w:rFonts w:hint="eastAsia"/>
          <w:lang w:eastAsia="zh-CN"/>
        </w:rPr>
        <w:t>图最好</w:t>
      </w:r>
      <w:proofErr w:type="gramEnd"/>
      <w:r>
        <w:rPr>
          <w:rFonts w:hint="eastAsia"/>
          <w:lang w:eastAsia="zh-CN"/>
        </w:rPr>
        <w:t>能单独放在一行，非常清楚的结果图</w:t>
      </w:r>
    </w:p>
  </w:comment>
  <w:comment w:id="99" w:author="SYY" w:date="2018-04-15T01:02:00Z" w:initials="S">
    <w:p w:rsidR="00A64E7B" w:rsidRDefault="00A64E7B">
      <w:pPr>
        <w:pStyle w:val="ae"/>
        <w:rPr>
          <w:rFonts w:hint="eastAsia"/>
          <w:lang w:eastAsia="zh-CN"/>
        </w:rPr>
      </w:pPr>
      <w:r>
        <w:rPr>
          <w:rStyle w:val="ad"/>
        </w:rPr>
        <w:annotationRef/>
      </w:r>
      <w:r>
        <w:rPr>
          <w:rFonts w:hint="eastAsia"/>
          <w:lang w:eastAsia="zh-CN"/>
        </w:rPr>
        <w:t>同S85,86,87</w:t>
      </w:r>
    </w:p>
  </w:comment>
  <w:comment w:id="112" w:author="SYY" w:date="2018-04-15T01:05:00Z" w:initials="S">
    <w:p w:rsidR="00A64E7B" w:rsidRDefault="00A64E7B">
      <w:pPr>
        <w:pStyle w:val="ae"/>
        <w:rPr>
          <w:rFonts w:hint="eastAsia"/>
          <w:lang w:eastAsia="zh-CN"/>
        </w:rPr>
      </w:pPr>
      <w:r>
        <w:rPr>
          <w:rStyle w:val="ad"/>
        </w:rPr>
        <w:annotationRef/>
      </w:r>
      <w:r>
        <w:rPr>
          <w:rFonts w:hint="eastAsia"/>
          <w:lang w:eastAsia="zh-CN"/>
        </w:rPr>
        <w:t>不太通顺，可以再修改下。</w:t>
      </w:r>
      <w:r>
        <w:rPr>
          <w:rFonts w:hint="eastAsia"/>
          <w:lang w:eastAsia="zh-CN"/>
        </w:rPr>
        <w:t>整个结论部分，都可以再修改下，更加逻辑些。</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3211" w:rsidRDefault="006B3211" w:rsidP="00856EE3">
      <w:r>
        <w:separator/>
      </w:r>
    </w:p>
  </w:endnote>
  <w:endnote w:type="continuationSeparator" w:id="0">
    <w:p w:rsidR="006B3211" w:rsidRDefault="006B3211" w:rsidP="00856EE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Menlo">
    <w:altName w:val="Arial"/>
    <w:charset w:val="00"/>
    <w:family w:val="auto"/>
    <w:pitch w:val="variable"/>
    <w:sig w:usb0="00000000"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PingFang SC">
    <w:altName w:val="Arial Unicode MS"/>
    <w:charset w:val="88"/>
    <w:family w:val="auto"/>
    <w:pitch w:val="variable"/>
    <w:sig w:usb0="00000000" w:usb1="7ACFFDFB" w:usb2="00000017" w:usb3="00000000" w:csb0="001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3211" w:rsidRDefault="006B3211" w:rsidP="00856EE3">
      <w:r>
        <w:separator/>
      </w:r>
    </w:p>
  </w:footnote>
  <w:footnote w:type="continuationSeparator" w:id="0">
    <w:p w:rsidR="006B3211" w:rsidRDefault="006B3211" w:rsidP="00856EE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011E40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16097C"/>
    <w:lvl w:ilvl="0">
      <w:start w:val="1"/>
      <w:numFmt w:val="decimal"/>
      <w:lvlText w:val="%1."/>
      <w:lvlJc w:val="left"/>
      <w:pPr>
        <w:tabs>
          <w:tab w:val="num" w:pos="1492"/>
        </w:tabs>
        <w:ind w:left="1492" w:hanging="360"/>
      </w:pPr>
    </w:lvl>
  </w:abstractNum>
  <w:abstractNum w:abstractNumId="2">
    <w:nsid w:val="FFFFFF7D"/>
    <w:multiLevelType w:val="singleLevel"/>
    <w:tmpl w:val="40989B72"/>
    <w:lvl w:ilvl="0">
      <w:start w:val="1"/>
      <w:numFmt w:val="decimal"/>
      <w:lvlText w:val="%1."/>
      <w:lvlJc w:val="left"/>
      <w:pPr>
        <w:tabs>
          <w:tab w:val="num" w:pos="1209"/>
        </w:tabs>
        <w:ind w:left="1209" w:hanging="360"/>
      </w:pPr>
    </w:lvl>
  </w:abstractNum>
  <w:abstractNum w:abstractNumId="3">
    <w:nsid w:val="FFFFFF7E"/>
    <w:multiLevelType w:val="singleLevel"/>
    <w:tmpl w:val="152470F0"/>
    <w:lvl w:ilvl="0">
      <w:start w:val="1"/>
      <w:numFmt w:val="decimal"/>
      <w:lvlText w:val="%1."/>
      <w:lvlJc w:val="left"/>
      <w:pPr>
        <w:tabs>
          <w:tab w:val="num" w:pos="926"/>
        </w:tabs>
        <w:ind w:left="926" w:hanging="360"/>
      </w:pPr>
    </w:lvl>
  </w:abstractNum>
  <w:abstractNum w:abstractNumId="4">
    <w:nsid w:val="FFFFFF7F"/>
    <w:multiLevelType w:val="singleLevel"/>
    <w:tmpl w:val="2670022E"/>
    <w:lvl w:ilvl="0">
      <w:start w:val="1"/>
      <w:numFmt w:val="decimal"/>
      <w:lvlText w:val="%1."/>
      <w:lvlJc w:val="left"/>
      <w:pPr>
        <w:tabs>
          <w:tab w:val="num" w:pos="643"/>
        </w:tabs>
        <w:ind w:left="643" w:hanging="360"/>
      </w:pPr>
    </w:lvl>
  </w:abstractNum>
  <w:abstractNum w:abstractNumId="5">
    <w:nsid w:val="FFFFFF80"/>
    <w:multiLevelType w:val="singleLevel"/>
    <w:tmpl w:val="32F688D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1849FD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E5E179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CE28562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F4D8B0A4"/>
    <w:lvl w:ilvl="0">
      <w:start w:val="1"/>
      <w:numFmt w:val="decimal"/>
      <w:lvlText w:val="%1."/>
      <w:lvlJc w:val="left"/>
      <w:pPr>
        <w:tabs>
          <w:tab w:val="num" w:pos="360"/>
        </w:tabs>
        <w:ind w:left="360" w:hanging="360"/>
      </w:pPr>
    </w:lvl>
  </w:abstractNum>
  <w:abstractNum w:abstractNumId="10">
    <w:nsid w:val="FFFFFF89"/>
    <w:multiLevelType w:val="singleLevel"/>
    <w:tmpl w:val="16E22CC4"/>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proofState w:grammar="clean"/>
  <w:stylePaneFormatFilter w:val="1004"/>
  <w:trackRevisions/>
  <w:defaultTabStop w:val="720"/>
  <w:characterSpacingControl w:val="doNotCompress"/>
  <w:hdrShapeDefaults>
    <o:shapedefaults v:ext="edit" spidmax="9218"/>
  </w:hdrShapeDefaults>
  <w:footnotePr>
    <w:footnote w:id="-1"/>
    <w:footnote w:id="0"/>
  </w:footnotePr>
  <w:endnotePr>
    <w:endnote w:id="-1"/>
    <w:endnote w:id="0"/>
  </w:endnotePr>
  <w:compat>
    <w:useFELayout/>
  </w:compat>
  <w:rsids>
    <w:rsidRoot w:val="007F2823"/>
    <w:rsid w:val="000004E9"/>
    <w:rsid w:val="000060E0"/>
    <w:rsid w:val="00006F8E"/>
    <w:rsid w:val="0001296F"/>
    <w:rsid w:val="00013F8A"/>
    <w:rsid w:val="00015349"/>
    <w:rsid w:val="0001605D"/>
    <w:rsid w:val="00033052"/>
    <w:rsid w:val="00037BB2"/>
    <w:rsid w:val="00040263"/>
    <w:rsid w:val="00040593"/>
    <w:rsid w:val="0004158B"/>
    <w:rsid w:val="00042598"/>
    <w:rsid w:val="00043D29"/>
    <w:rsid w:val="000454C1"/>
    <w:rsid w:val="000462BC"/>
    <w:rsid w:val="00051418"/>
    <w:rsid w:val="00053386"/>
    <w:rsid w:val="000547BE"/>
    <w:rsid w:val="00054EB9"/>
    <w:rsid w:val="000572E9"/>
    <w:rsid w:val="00060063"/>
    <w:rsid w:val="000613FB"/>
    <w:rsid w:val="0006282A"/>
    <w:rsid w:val="00063D61"/>
    <w:rsid w:val="00070AC4"/>
    <w:rsid w:val="000713D5"/>
    <w:rsid w:val="0007168B"/>
    <w:rsid w:val="00071AD6"/>
    <w:rsid w:val="00072547"/>
    <w:rsid w:val="0007662D"/>
    <w:rsid w:val="00077F42"/>
    <w:rsid w:val="00086615"/>
    <w:rsid w:val="000909E3"/>
    <w:rsid w:val="00091E04"/>
    <w:rsid w:val="00092690"/>
    <w:rsid w:val="00096125"/>
    <w:rsid w:val="000A2107"/>
    <w:rsid w:val="000A596E"/>
    <w:rsid w:val="000A71EF"/>
    <w:rsid w:val="000C3A53"/>
    <w:rsid w:val="000C3C94"/>
    <w:rsid w:val="000C4C3D"/>
    <w:rsid w:val="000C5ADD"/>
    <w:rsid w:val="000C64D9"/>
    <w:rsid w:val="000D2D24"/>
    <w:rsid w:val="000D4018"/>
    <w:rsid w:val="000D5293"/>
    <w:rsid w:val="000E4E30"/>
    <w:rsid w:val="000F3561"/>
    <w:rsid w:val="000F4E9D"/>
    <w:rsid w:val="000F6B3C"/>
    <w:rsid w:val="00102478"/>
    <w:rsid w:val="00103AB0"/>
    <w:rsid w:val="00104FB6"/>
    <w:rsid w:val="001061C3"/>
    <w:rsid w:val="00107C5B"/>
    <w:rsid w:val="00111473"/>
    <w:rsid w:val="0011286E"/>
    <w:rsid w:val="0011292A"/>
    <w:rsid w:val="0011348A"/>
    <w:rsid w:val="00114A3B"/>
    <w:rsid w:val="001152FA"/>
    <w:rsid w:val="00115D6B"/>
    <w:rsid w:val="00117C98"/>
    <w:rsid w:val="00120C3C"/>
    <w:rsid w:val="00124773"/>
    <w:rsid w:val="00130403"/>
    <w:rsid w:val="0013051E"/>
    <w:rsid w:val="00130D42"/>
    <w:rsid w:val="001312A6"/>
    <w:rsid w:val="00134E2A"/>
    <w:rsid w:val="00140EF3"/>
    <w:rsid w:val="0014168F"/>
    <w:rsid w:val="00143B7A"/>
    <w:rsid w:val="00146352"/>
    <w:rsid w:val="00151A1B"/>
    <w:rsid w:val="0015437F"/>
    <w:rsid w:val="00166C50"/>
    <w:rsid w:val="0017188F"/>
    <w:rsid w:val="00172343"/>
    <w:rsid w:val="001735C4"/>
    <w:rsid w:val="00174178"/>
    <w:rsid w:val="001763BD"/>
    <w:rsid w:val="0018224D"/>
    <w:rsid w:val="001856C2"/>
    <w:rsid w:val="00185CFC"/>
    <w:rsid w:val="00186D87"/>
    <w:rsid w:val="0019719C"/>
    <w:rsid w:val="0019761D"/>
    <w:rsid w:val="00197CC3"/>
    <w:rsid w:val="001A29E9"/>
    <w:rsid w:val="001A44A6"/>
    <w:rsid w:val="001A5D2D"/>
    <w:rsid w:val="001A7B5E"/>
    <w:rsid w:val="001B0216"/>
    <w:rsid w:val="001B155A"/>
    <w:rsid w:val="001B16A7"/>
    <w:rsid w:val="001B2439"/>
    <w:rsid w:val="001B2CA6"/>
    <w:rsid w:val="001B2D37"/>
    <w:rsid w:val="001B67C1"/>
    <w:rsid w:val="001C1B0E"/>
    <w:rsid w:val="001C3F4D"/>
    <w:rsid w:val="001D1A0A"/>
    <w:rsid w:val="001D35B9"/>
    <w:rsid w:val="001D3A3E"/>
    <w:rsid w:val="001D489B"/>
    <w:rsid w:val="001D5645"/>
    <w:rsid w:val="001E0D6E"/>
    <w:rsid w:val="001E6524"/>
    <w:rsid w:val="001F083F"/>
    <w:rsid w:val="001F3AC8"/>
    <w:rsid w:val="001F4894"/>
    <w:rsid w:val="001F519D"/>
    <w:rsid w:val="001F57F9"/>
    <w:rsid w:val="001F5D54"/>
    <w:rsid w:val="00207867"/>
    <w:rsid w:val="0021148B"/>
    <w:rsid w:val="00211F6B"/>
    <w:rsid w:val="00221B2A"/>
    <w:rsid w:val="00221F70"/>
    <w:rsid w:val="0022625B"/>
    <w:rsid w:val="0022662E"/>
    <w:rsid w:val="002269FD"/>
    <w:rsid w:val="00230C3B"/>
    <w:rsid w:val="00232C6F"/>
    <w:rsid w:val="00242E12"/>
    <w:rsid w:val="00243D7C"/>
    <w:rsid w:val="00245458"/>
    <w:rsid w:val="0024579A"/>
    <w:rsid w:val="00250DD2"/>
    <w:rsid w:val="0025284B"/>
    <w:rsid w:val="00262188"/>
    <w:rsid w:val="00264EB8"/>
    <w:rsid w:val="0026517D"/>
    <w:rsid w:val="00265FDB"/>
    <w:rsid w:val="00272731"/>
    <w:rsid w:val="00276689"/>
    <w:rsid w:val="002954A1"/>
    <w:rsid w:val="0029725D"/>
    <w:rsid w:val="002A157E"/>
    <w:rsid w:val="002A182B"/>
    <w:rsid w:val="002A6607"/>
    <w:rsid w:val="002B0E43"/>
    <w:rsid w:val="002B39F1"/>
    <w:rsid w:val="002B616B"/>
    <w:rsid w:val="002B637F"/>
    <w:rsid w:val="002B7D86"/>
    <w:rsid w:val="002C3FC0"/>
    <w:rsid w:val="002C5E2A"/>
    <w:rsid w:val="002D1E62"/>
    <w:rsid w:val="002D24A5"/>
    <w:rsid w:val="002D5B15"/>
    <w:rsid w:val="002D60F1"/>
    <w:rsid w:val="002D7AFB"/>
    <w:rsid w:val="002E0FE7"/>
    <w:rsid w:val="002E1E74"/>
    <w:rsid w:val="002E6753"/>
    <w:rsid w:val="002F2559"/>
    <w:rsid w:val="002F2B22"/>
    <w:rsid w:val="002F545C"/>
    <w:rsid w:val="002F6C05"/>
    <w:rsid w:val="00302434"/>
    <w:rsid w:val="00302992"/>
    <w:rsid w:val="00303438"/>
    <w:rsid w:val="00305A89"/>
    <w:rsid w:val="00307E3D"/>
    <w:rsid w:val="00310C99"/>
    <w:rsid w:val="0031105C"/>
    <w:rsid w:val="00321BF0"/>
    <w:rsid w:val="00322420"/>
    <w:rsid w:val="00323178"/>
    <w:rsid w:val="003241AE"/>
    <w:rsid w:val="003273E3"/>
    <w:rsid w:val="00327FD4"/>
    <w:rsid w:val="003303B5"/>
    <w:rsid w:val="003309EB"/>
    <w:rsid w:val="0033393A"/>
    <w:rsid w:val="0034117B"/>
    <w:rsid w:val="003425F8"/>
    <w:rsid w:val="0034457D"/>
    <w:rsid w:val="00344BB5"/>
    <w:rsid w:val="00354AFC"/>
    <w:rsid w:val="003550EF"/>
    <w:rsid w:val="00357563"/>
    <w:rsid w:val="00365B80"/>
    <w:rsid w:val="00372F06"/>
    <w:rsid w:val="0037367F"/>
    <w:rsid w:val="00384F6D"/>
    <w:rsid w:val="0039277B"/>
    <w:rsid w:val="003928E4"/>
    <w:rsid w:val="00393564"/>
    <w:rsid w:val="0039557D"/>
    <w:rsid w:val="00395815"/>
    <w:rsid w:val="00397958"/>
    <w:rsid w:val="003A401F"/>
    <w:rsid w:val="003B0FEE"/>
    <w:rsid w:val="003B301D"/>
    <w:rsid w:val="003B6A56"/>
    <w:rsid w:val="003B74B3"/>
    <w:rsid w:val="003D2E52"/>
    <w:rsid w:val="003D5261"/>
    <w:rsid w:val="003D7885"/>
    <w:rsid w:val="003D7EC8"/>
    <w:rsid w:val="003E19BB"/>
    <w:rsid w:val="003E4435"/>
    <w:rsid w:val="003E5A70"/>
    <w:rsid w:val="003E611E"/>
    <w:rsid w:val="003F2B31"/>
    <w:rsid w:val="003F36E7"/>
    <w:rsid w:val="003F44BC"/>
    <w:rsid w:val="003F6E4F"/>
    <w:rsid w:val="00400836"/>
    <w:rsid w:val="00402F1A"/>
    <w:rsid w:val="0040556D"/>
    <w:rsid w:val="004064F3"/>
    <w:rsid w:val="004068DC"/>
    <w:rsid w:val="00411026"/>
    <w:rsid w:val="004179C9"/>
    <w:rsid w:val="00420A18"/>
    <w:rsid w:val="00427432"/>
    <w:rsid w:val="00435048"/>
    <w:rsid w:val="00437E71"/>
    <w:rsid w:val="00442066"/>
    <w:rsid w:val="00451822"/>
    <w:rsid w:val="00452B2C"/>
    <w:rsid w:val="00460E23"/>
    <w:rsid w:val="00462EB6"/>
    <w:rsid w:val="00475E2E"/>
    <w:rsid w:val="00477085"/>
    <w:rsid w:val="00483379"/>
    <w:rsid w:val="00483524"/>
    <w:rsid w:val="004855F9"/>
    <w:rsid w:val="004936DE"/>
    <w:rsid w:val="00497C47"/>
    <w:rsid w:val="004A3EE8"/>
    <w:rsid w:val="004A4493"/>
    <w:rsid w:val="004B01F7"/>
    <w:rsid w:val="004B22CF"/>
    <w:rsid w:val="004B6C57"/>
    <w:rsid w:val="004C07AB"/>
    <w:rsid w:val="004C354A"/>
    <w:rsid w:val="004C3B00"/>
    <w:rsid w:val="004D259A"/>
    <w:rsid w:val="004D3343"/>
    <w:rsid w:val="004E262C"/>
    <w:rsid w:val="004E30C8"/>
    <w:rsid w:val="004E4E25"/>
    <w:rsid w:val="004E526D"/>
    <w:rsid w:val="004E5AC3"/>
    <w:rsid w:val="004E6BB5"/>
    <w:rsid w:val="004F0055"/>
    <w:rsid w:val="004F2818"/>
    <w:rsid w:val="004F35F7"/>
    <w:rsid w:val="004F5E4D"/>
    <w:rsid w:val="004F61DB"/>
    <w:rsid w:val="004F7E1E"/>
    <w:rsid w:val="00500AB0"/>
    <w:rsid w:val="005038CC"/>
    <w:rsid w:val="00505497"/>
    <w:rsid w:val="00511643"/>
    <w:rsid w:val="00511B9C"/>
    <w:rsid w:val="005216AC"/>
    <w:rsid w:val="005229A1"/>
    <w:rsid w:val="00523276"/>
    <w:rsid w:val="0052545B"/>
    <w:rsid w:val="005302BA"/>
    <w:rsid w:val="00531310"/>
    <w:rsid w:val="00534E78"/>
    <w:rsid w:val="005350C7"/>
    <w:rsid w:val="005365F9"/>
    <w:rsid w:val="00543BC8"/>
    <w:rsid w:val="005471FD"/>
    <w:rsid w:val="005475C8"/>
    <w:rsid w:val="005512ED"/>
    <w:rsid w:val="00555E86"/>
    <w:rsid w:val="005621B0"/>
    <w:rsid w:val="005673CF"/>
    <w:rsid w:val="00570BF1"/>
    <w:rsid w:val="00570E62"/>
    <w:rsid w:val="00575C1F"/>
    <w:rsid w:val="005844A4"/>
    <w:rsid w:val="005950E1"/>
    <w:rsid w:val="005955B2"/>
    <w:rsid w:val="005958AE"/>
    <w:rsid w:val="00597854"/>
    <w:rsid w:val="0059785E"/>
    <w:rsid w:val="005A3C92"/>
    <w:rsid w:val="005A5D67"/>
    <w:rsid w:val="005B2708"/>
    <w:rsid w:val="005C0E6C"/>
    <w:rsid w:val="005C0FE4"/>
    <w:rsid w:val="005C2434"/>
    <w:rsid w:val="005C5123"/>
    <w:rsid w:val="005D2B2D"/>
    <w:rsid w:val="005F0275"/>
    <w:rsid w:val="005F4226"/>
    <w:rsid w:val="00611067"/>
    <w:rsid w:val="00612AE5"/>
    <w:rsid w:val="00612E84"/>
    <w:rsid w:val="00613068"/>
    <w:rsid w:val="00613274"/>
    <w:rsid w:val="0061494F"/>
    <w:rsid w:val="0061692C"/>
    <w:rsid w:val="00620002"/>
    <w:rsid w:val="006253DD"/>
    <w:rsid w:val="00625DF4"/>
    <w:rsid w:val="00626FC9"/>
    <w:rsid w:val="006276FE"/>
    <w:rsid w:val="0063133C"/>
    <w:rsid w:val="00643069"/>
    <w:rsid w:val="006437E7"/>
    <w:rsid w:val="006448D6"/>
    <w:rsid w:val="0064795A"/>
    <w:rsid w:val="00647E59"/>
    <w:rsid w:val="00653E3F"/>
    <w:rsid w:val="00653F1E"/>
    <w:rsid w:val="00655C02"/>
    <w:rsid w:val="006562B0"/>
    <w:rsid w:val="00656824"/>
    <w:rsid w:val="00656F76"/>
    <w:rsid w:val="00657613"/>
    <w:rsid w:val="0066015B"/>
    <w:rsid w:val="006636BE"/>
    <w:rsid w:val="00665508"/>
    <w:rsid w:val="00671852"/>
    <w:rsid w:val="00687A11"/>
    <w:rsid w:val="006903F7"/>
    <w:rsid w:val="00692CC5"/>
    <w:rsid w:val="006950FE"/>
    <w:rsid w:val="006963A2"/>
    <w:rsid w:val="00696DE2"/>
    <w:rsid w:val="00697495"/>
    <w:rsid w:val="006A4554"/>
    <w:rsid w:val="006A6074"/>
    <w:rsid w:val="006A63A4"/>
    <w:rsid w:val="006B3211"/>
    <w:rsid w:val="006B459B"/>
    <w:rsid w:val="006B48CD"/>
    <w:rsid w:val="006B69C8"/>
    <w:rsid w:val="006B6EFB"/>
    <w:rsid w:val="006B7980"/>
    <w:rsid w:val="006C1592"/>
    <w:rsid w:val="006C750E"/>
    <w:rsid w:val="006D1824"/>
    <w:rsid w:val="006D2615"/>
    <w:rsid w:val="006E1CB2"/>
    <w:rsid w:val="006E350A"/>
    <w:rsid w:val="006E7E5F"/>
    <w:rsid w:val="006F2928"/>
    <w:rsid w:val="006F43A7"/>
    <w:rsid w:val="006F7F97"/>
    <w:rsid w:val="0070193B"/>
    <w:rsid w:val="007028BB"/>
    <w:rsid w:val="0070519D"/>
    <w:rsid w:val="007067DD"/>
    <w:rsid w:val="00707383"/>
    <w:rsid w:val="007136C1"/>
    <w:rsid w:val="007160FA"/>
    <w:rsid w:val="00716CA2"/>
    <w:rsid w:val="00717192"/>
    <w:rsid w:val="0072363C"/>
    <w:rsid w:val="0072560C"/>
    <w:rsid w:val="007506B4"/>
    <w:rsid w:val="00754738"/>
    <w:rsid w:val="0076133A"/>
    <w:rsid w:val="00762F6A"/>
    <w:rsid w:val="00763CDA"/>
    <w:rsid w:val="00765799"/>
    <w:rsid w:val="00767071"/>
    <w:rsid w:val="0076738D"/>
    <w:rsid w:val="00770323"/>
    <w:rsid w:val="00773137"/>
    <w:rsid w:val="00777DCB"/>
    <w:rsid w:val="00780394"/>
    <w:rsid w:val="007817CD"/>
    <w:rsid w:val="007849AB"/>
    <w:rsid w:val="00793A84"/>
    <w:rsid w:val="007B3F4F"/>
    <w:rsid w:val="007B5FA3"/>
    <w:rsid w:val="007C1A89"/>
    <w:rsid w:val="007C225C"/>
    <w:rsid w:val="007C2461"/>
    <w:rsid w:val="007C3E81"/>
    <w:rsid w:val="007C6FE8"/>
    <w:rsid w:val="007D2F3B"/>
    <w:rsid w:val="007E1E23"/>
    <w:rsid w:val="007E309D"/>
    <w:rsid w:val="007E40F6"/>
    <w:rsid w:val="007E4BD5"/>
    <w:rsid w:val="007E58B2"/>
    <w:rsid w:val="007E63E7"/>
    <w:rsid w:val="007F2158"/>
    <w:rsid w:val="007F2823"/>
    <w:rsid w:val="007F29DF"/>
    <w:rsid w:val="007F3281"/>
    <w:rsid w:val="00800118"/>
    <w:rsid w:val="00801EC3"/>
    <w:rsid w:val="00805C43"/>
    <w:rsid w:val="00810D4E"/>
    <w:rsid w:val="00815B09"/>
    <w:rsid w:val="00820A2C"/>
    <w:rsid w:val="00821AB4"/>
    <w:rsid w:val="0082293B"/>
    <w:rsid w:val="0082749B"/>
    <w:rsid w:val="008314CA"/>
    <w:rsid w:val="00832509"/>
    <w:rsid w:val="00832B05"/>
    <w:rsid w:val="008362F6"/>
    <w:rsid w:val="0083714F"/>
    <w:rsid w:val="00852744"/>
    <w:rsid w:val="008531AA"/>
    <w:rsid w:val="0085346D"/>
    <w:rsid w:val="00854FFC"/>
    <w:rsid w:val="00855887"/>
    <w:rsid w:val="00856CD2"/>
    <w:rsid w:val="00856EE3"/>
    <w:rsid w:val="008636C4"/>
    <w:rsid w:val="00866F66"/>
    <w:rsid w:val="00875E12"/>
    <w:rsid w:val="00887212"/>
    <w:rsid w:val="00892BE7"/>
    <w:rsid w:val="00895630"/>
    <w:rsid w:val="008A08F9"/>
    <w:rsid w:val="008A1966"/>
    <w:rsid w:val="008A38C6"/>
    <w:rsid w:val="008B0059"/>
    <w:rsid w:val="008B05A1"/>
    <w:rsid w:val="008B0840"/>
    <w:rsid w:val="008B30FE"/>
    <w:rsid w:val="008B5D36"/>
    <w:rsid w:val="008B7A7D"/>
    <w:rsid w:val="008C2977"/>
    <w:rsid w:val="008C2A2F"/>
    <w:rsid w:val="008C32B5"/>
    <w:rsid w:val="008C36E7"/>
    <w:rsid w:val="008C5CFE"/>
    <w:rsid w:val="008C6021"/>
    <w:rsid w:val="008D0D97"/>
    <w:rsid w:val="008E174C"/>
    <w:rsid w:val="008F06F4"/>
    <w:rsid w:val="008F1343"/>
    <w:rsid w:val="008F44FC"/>
    <w:rsid w:val="008F56F7"/>
    <w:rsid w:val="009038DF"/>
    <w:rsid w:val="009048F7"/>
    <w:rsid w:val="0090713D"/>
    <w:rsid w:val="00914189"/>
    <w:rsid w:val="00924724"/>
    <w:rsid w:val="009257D2"/>
    <w:rsid w:val="00927C20"/>
    <w:rsid w:val="0093103C"/>
    <w:rsid w:val="00944A67"/>
    <w:rsid w:val="00952765"/>
    <w:rsid w:val="00956237"/>
    <w:rsid w:val="009637BB"/>
    <w:rsid w:val="00973BE3"/>
    <w:rsid w:val="00975B4B"/>
    <w:rsid w:val="009A0377"/>
    <w:rsid w:val="009A08D5"/>
    <w:rsid w:val="009B148A"/>
    <w:rsid w:val="009B1DDF"/>
    <w:rsid w:val="009B47EB"/>
    <w:rsid w:val="009B5286"/>
    <w:rsid w:val="009B5878"/>
    <w:rsid w:val="009B66FC"/>
    <w:rsid w:val="009C0CCE"/>
    <w:rsid w:val="009D321E"/>
    <w:rsid w:val="009D57E4"/>
    <w:rsid w:val="009D6C40"/>
    <w:rsid w:val="009D7174"/>
    <w:rsid w:val="009E0A5C"/>
    <w:rsid w:val="009E3544"/>
    <w:rsid w:val="009E39F7"/>
    <w:rsid w:val="009F0925"/>
    <w:rsid w:val="009F0A7D"/>
    <w:rsid w:val="009F0A93"/>
    <w:rsid w:val="009F5430"/>
    <w:rsid w:val="009F7776"/>
    <w:rsid w:val="009F7828"/>
    <w:rsid w:val="00A007CF"/>
    <w:rsid w:val="00A106F8"/>
    <w:rsid w:val="00A12D19"/>
    <w:rsid w:val="00A13669"/>
    <w:rsid w:val="00A16255"/>
    <w:rsid w:val="00A1758C"/>
    <w:rsid w:val="00A23107"/>
    <w:rsid w:val="00A23C16"/>
    <w:rsid w:val="00A25D44"/>
    <w:rsid w:val="00A25D6C"/>
    <w:rsid w:val="00A26E4D"/>
    <w:rsid w:val="00A317A1"/>
    <w:rsid w:val="00A45EE2"/>
    <w:rsid w:val="00A465F0"/>
    <w:rsid w:val="00A46824"/>
    <w:rsid w:val="00A55067"/>
    <w:rsid w:val="00A570A2"/>
    <w:rsid w:val="00A6208E"/>
    <w:rsid w:val="00A64E7B"/>
    <w:rsid w:val="00A67F72"/>
    <w:rsid w:val="00A7179B"/>
    <w:rsid w:val="00A73FE3"/>
    <w:rsid w:val="00A74986"/>
    <w:rsid w:val="00A77750"/>
    <w:rsid w:val="00A91D55"/>
    <w:rsid w:val="00AA6359"/>
    <w:rsid w:val="00AB3496"/>
    <w:rsid w:val="00AB3AB1"/>
    <w:rsid w:val="00AC205C"/>
    <w:rsid w:val="00AC535F"/>
    <w:rsid w:val="00AC596B"/>
    <w:rsid w:val="00AC6FE6"/>
    <w:rsid w:val="00AD6770"/>
    <w:rsid w:val="00AD6877"/>
    <w:rsid w:val="00AD76F6"/>
    <w:rsid w:val="00AE2011"/>
    <w:rsid w:val="00AE3C29"/>
    <w:rsid w:val="00AE488D"/>
    <w:rsid w:val="00AE7C94"/>
    <w:rsid w:val="00B01811"/>
    <w:rsid w:val="00B06559"/>
    <w:rsid w:val="00B1569F"/>
    <w:rsid w:val="00B203BB"/>
    <w:rsid w:val="00B21604"/>
    <w:rsid w:val="00B22EF4"/>
    <w:rsid w:val="00B2329B"/>
    <w:rsid w:val="00B36374"/>
    <w:rsid w:val="00B372D0"/>
    <w:rsid w:val="00B37D9E"/>
    <w:rsid w:val="00B40371"/>
    <w:rsid w:val="00B41710"/>
    <w:rsid w:val="00B46077"/>
    <w:rsid w:val="00B5483A"/>
    <w:rsid w:val="00B54EA1"/>
    <w:rsid w:val="00B56FB9"/>
    <w:rsid w:val="00B61483"/>
    <w:rsid w:val="00B61658"/>
    <w:rsid w:val="00B70DE9"/>
    <w:rsid w:val="00B73053"/>
    <w:rsid w:val="00B74595"/>
    <w:rsid w:val="00B76D4D"/>
    <w:rsid w:val="00B824B2"/>
    <w:rsid w:val="00B825E5"/>
    <w:rsid w:val="00B83307"/>
    <w:rsid w:val="00B86ED9"/>
    <w:rsid w:val="00B939EB"/>
    <w:rsid w:val="00B942A8"/>
    <w:rsid w:val="00B946A5"/>
    <w:rsid w:val="00B94D01"/>
    <w:rsid w:val="00B9749D"/>
    <w:rsid w:val="00BA5F30"/>
    <w:rsid w:val="00BB0304"/>
    <w:rsid w:val="00BB0B8A"/>
    <w:rsid w:val="00BB10ED"/>
    <w:rsid w:val="00BB151D"/>
    <w:rsid w:val="00BB255E"/>
    <w:rsid w:val="00BB7A5E"/>
    <w:rsid w:val="00BC0226"/>
    <w:rsid w:val="00BC0F50"/>
    <w:rsid w:val="00BC1239"/>
    <w:rsid w:val="00BC33DB"/>
    <w:rsid w:val="00BD0BA6"/>
    <w:rsid w:val="00BD42AC"/>
    <w:rsid w:val="00BD5811"/>
    <w:rsid w:val="00BD6810"/>
    <w:rsid w:val="00BD7A5A"/>
    <w:rsid w:val="00BE1771"/>
    <w:rsid w:val="00BE49CC"/>
    <w:rsid w:val="00BF69BB"/>
    <w:rsid w:val="00C05AEA"/>
    <w:rsid w:val="00C10AA5"/>
    <w:rsid w:val="00C1460E"/>
    <w:rsid w:val="00C317C7"/>
    <w:rsid w:val="00C31B43"/>
    <w:rsid w:val="00C32CCB"/>
    <w:rsid w:val="00C348B3"/>
    <w:rsid w:val="00C35917"/>
    <w:rsid w:val="00C374A5"/>
    <w:rsid w:val="00C40123"/>
    <w:rsid w:val="00C41111"/>
    <w:rsid w:val="00C41830"/>
    <w:rsid w:val="00C42E89"/>
    <w:rsid w:val="00C4525F"/>
    <w:rsid w:val="00C47BE8"/>
    <w:rsid w:val="00C47F15"/>
    <w:rsid w:val="00C5256D"/>
    <w:rsid w:val="00C53D65"/>
    <w:rsid w:val="00C55EDD"/>
    <w:rsid w:val="00C56327"/>
    <w:rsid w:val="00C567F3"/>
    <w:rsid w:val="00C602F4"/>
    <w:rsid w:val="00C647E1"/>
    <w:rsid w:val="00C70247"/>
    <w:rsid w:val="00C7239E"/>
    <w:rsid w:val="00C74298"/>
    <w:rsid w:val="00C77F85"/>
    <w:rsid w:val="00C857E8"/>
    <w:rsid w:val="00C86B84"/>
    <w:rsid w:val="00C8712C"/>
    <w:rsid w:val="00C90CE0"/>
    <w:rsid w:val="00C97722"/>
    <w:rsid w:val="00CA22FC"/>
    <w:rsid w:val="00CA3F22"/>
    <w:rsid w:val="00CA4B57"/>
    <w:rsid w:val="00CA53FD"/>
    <w:rsid w:val="00CB4E97"/>
    <w:rsid w:val="00CD04F9"/>
    <w:rsid w:val="00CD771C"/>
    <w:rsid w:val="00CE479B"/>
    <w:rsid w:val="00CF124B"/>
    <w:rsid w:val="00CF2F34"/>
    <w:rsid w:val="00CF388F"/>
    <w:rsid w:val="00CF5C68"/>
    <w:rsid w:val="00D01B77"/>
    <w:rsid w:val="00D02D2E"/>
    <w:rsid w:val="00D10E03"/>
    <w:rsid w:val="00D12AC8"/>
    <w:rsid w:val="00D130B8"/>
    <w:rsid w:val="00D13913"/>
    <w:rsid w:val="00D144D5"/>
    <w:rsid w:val="00D17A20"/>
    <w:rsid w:val="00D20A3C"/>
    <w:rsid w:val="00D20AC1"/>
    <w:rsid w:val="00D22A1F"/>
    <w:rsid w:val="00D25B00"/>
    <w:rsid w:val="00D27943"/>
    <w:rsid w:val="00D32572"/>
    <w:rsid w:val="00D34998"/>
    <w:rsid w:val="00D36226"/>
    <w:rsid w:val="00D368FB"/>
    <w:rsid w:val="00D42096"/>
    <w:rsid w:val="00D457F8"/>
    <w:rsid w:val="00D513E2"/>
    <w:rsid w:val="00D52C59"/>
    <w:rsid w:val="00D56133"/>
    <w:rsid w:val="00D5764D"/>
    <w:rsid w:val="00D60A82"/>
    <w:rsid w:val="00D64950"/>
    <w:rsid w:val="00D657DE"/>
    <w:rsid w:val="00D66589"/>
    <w:rsid w:val="00D70A0D"/>
    <w:rsid w:val="00D70D4C"/>
    <w:rsid w:val="00D715EB"/>
    <w:rsid w:val="00D822DC"/>
    <w:rsid w:val="00D82618"/>
    <w:rsid w:val="00D82E31"/>
    <w:rsid w:val="00D836DA"/>
    <w:rsid w:val="00D83A73"/>
    <w:rsid w:val="00D847AE"/>
    <w:rsid w:val="00D86158"/>
    <w:rsid w:val="00D93061"/>
    <w:rsid w:val="00D95197"/>
    <w:rsid w:val="00D962A0"/>
    <w:rsid w:val="00DA0DBC"/>
    <w:rsid w:val="00DA4116"/>
    <w:rsid w:val="00DB2C5B"/>
    <w:rsid w:val="00DB435A"/>
    <w:rsid w:val="00DB7607"/>
    <w:rsid w:val="00DB7E3F"/>
    <w:rsid w:val="00DC721F"/>
    <w:rsid w:val="00DC78D9"/>
    <w:rsid w:val="00DD1960"/>
    <w:rsid w:val="00DD7656"/>
    <w:rsid w:val="00DE2168"/>
    <w:rsid w:val="00DE2A42"/>
    <w:rsid w:val="00DE4D7C"/>
    <w:rsid w:val="00DF212A"/>
    <w:rsid w:val="00DF2C67"/>
    <w:rsid w:val="00DF56DF"/>
    <w:rsid w:val="00DF6173"/>
    <w:rsid w:val="00DF7786"/>
    <w:rsid w:val="00E059E9"/>
    <w:rsid w:val="00E10FD5"/>
    <w:rsid w:val="00E1302A"/>
    <w:rsid w:val="00E160E2"/>
    <w:rsid w:val="00E16C35"/>
    <w:rsid w:val="00E173EF"/>
    <w:rsid w:val="00E2543A"/>
    <w:rsid w:val="00E32019"/>
    <w:rsid w:val="00E35229"/>
    <w:rsid w:val="00E368B2"/>
    <w:rsid w:val="00E4034A"/>
    <w:rsid w:val="00E4096C"/>
    <w:rsid w:val="00E417DA"/>
    <w:rsid w:val="00E41CDE"/>
    <w:rsid w:val="00E467A5"/>
    <w:rsid w:val="00E628A8"/>
    <w:rsid w:val="00E65851"/>
    <w:rsid w:val="00E67A2C"/>
    <w:rsid w:val="00E759D7"/>
    <w:rsid w:val="00E8370D"/>
    <w:rsid w:val="00E86F6B"/>
    <w:rsid w:val="00E93E80"/>
    <w:rsid w:val="00E97AF5"/>
    <w:rsid w:val="00EA0428"/>
    <w:rsid w:val="00EA3650"/>
    <w:rsid w:val="00EA4AED"/>
    <w:rsid w:val="00EB4AD6"/>
    <w:rsid w:val="00EC4404"/>
    <w:rsid w:val="00EC567F"/>
    <w:rsid w:val="00EC6CB7"/>
    <w:rsid w:val="00ED4B9E"/>
    <w:rsid w:val="00ED7846"/>
    <w:rsid w:val="00EF1BDF"/>
    <w:rsid w:val="00EF24D8"/>
    <w:rsid w:val="00EF42FC"/>
    <w:rsid w:val="00EF7744"/>
    <w:rsid w:val="00F0200E"/>
    <w:rsid w:val="00F05B0D"/>
    <w:rsid w:val="00F0652B"/>
    <w:rsid w:val="00F07966"/>
    <w:rsid w:val="00F10E8E"/>
    <w:rsid w:val="00F1374F"/>
    <w:rsid w:val="00F20E8F"/>
    <w:rsid w:val="00F24695"/>
    <w:rsid w:val="00F26A7C"/>
    <w:rsid w:val="00F31D23"/>
    <w:rsid w:val="00F33AA6"/>
    <w:rsid w:val="00F36D99"/>
    <w:rsid w:val="00F379C1"/>
    <w:rsid w:val="00F407E2"/>
    <w:rsid w:val="00F416C9"/>
    <w:rsid w:val="00F42759"/>
    <w:rsid w:val="00F45D67"/>
    <w:rsid w:val="00F47CDD"/>
    <w:rsid w:val="00F5147C"/>
    <w:rsid w:val="00F57B40"/>
    <w:rsid w:val="00F61C50"/>
    <w:rsid w:val="00F62387"/>
    <w:rsid w:val="00F62859"/>
    <w:rsid w:val="00F7027B"/>
    <w:rsid w:val="00F70695"/>
    <w:rsid w:val="00F70F39"/>
    <w:rsid w:val="00F76267"/>
    <w:rsid w:val="00F77C4F"/>
    <w:rsid w:val="00F804B4"/>
    <w:rsid w:val="00F8598C"/>
    <w:rsid w:val="00F85E17"/>
    <w:rsid w:val="00F87ABA"/>
    <w:rsid w:val="00F949BE"/>
    <w:rsid w:val="00FA3A76"/>
    <w:rsid w:val="00FA54AA"/>
    <w:rsid w:val="00FA58C4"/>
    <w:rsid w:val="00FA6A34"/>
    <w:rsid w:val="00FB0C73"/>
    <w:rsid w:val="00FB7298"/>
    <w:rsid w:val="00FB768A"/>
    <w:rsid w:val="00FE61A1"/>
    <w:rsid w:val="00FF13DE"/>
    <w:rsid w:val="00FF5A6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宋体" w:eastAsia="宋体" w:hAnsi="宋体"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07E2"/>
    <w:rPr>
      <w:rFonts w:ascii="Times New Roman" w:hAnsi="Times New Roman" w:cs="Times New Roman"/>
    </w:rPr>
  </w:style>
  <w:style w:type="paragraph" w:styleId="1">
    <w:name w:val="heading 1"/>
    <w:basedOn w:val="a"/>
    <w:next w:val="a"/>
    <w:link w:val="1Char"/>
    <w:uiPriority w:val="9"/>
    <w:qFormat/>
    <w:rsid w:val="003E19B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3E19B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3E19BB"/>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Char"/>
    <w:uiPriority w:val="9"/>
    <w:unhideWhenUsed/>
    <w:qFormat/>
    <w:rsid w:val="003E19BB"/>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unhideWhenUsed/>
    <w:qFormat/>
    <w:rsid w:val="003E19BB"/>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56EE3"/>
    <w:pPr>
      <w:tabs>
        <w:tab w:val="center" w:pos="4680"/>
        <w:tab w:val="right" w:pos="9360"/>
      </w:tabs>
    </w:pPr>
    <w:rPr>
      <w:rFonts w:ascii="宋体" w:hAnsi="宋体" w:cstheme="minorBidi"/>
    </w:rPr>
  </w:style>
  <w:style w:type="character" w:customStyle="1" w:styleId="Char">
    <w:name w:val="页眉 Char"/>
    <w:basedOn w:val="a0"/>
    <w:link w:val="a3"/>
    <w:uiPriority w:val="99"/>
    <w:rsid w:val="00856EE3"/>
  </w:style>
  <w:style w:type="paragraph" w:styleId="a4">
    <w:name w:val="footer"/>
    <w:basedOn w:val="a"/>
    <w:link w:val="Char0"/>
    <w:uiPriority w:val="99"/>
    <w:unhideWhenUsed/>
    <w:rsid w:val="00856EE3"/>
    <w:pPr>
      <w:tabs>
        <w:tab w:val="center" w:pos="4680"/>
        <w:tab w:val="right" w:pos="9360"/>
      </w:tabs>
    </w:pPr>
    <w:rPr>
      <w:rFonts w:ascii="宋体" w:hAnsi="宋体" w:cstheme="minorBidi"/>
    </w:rPr>
  </w:style>
  <w:style w:type="character" w:customStyle="1" w:styleId="Char0">
    <w:name w:val="页脚 Char"/>
    <w:basedOn w:val="a0"/>
    <w:link w:val="a4"/>
    <w:uiPriority w:val="99"/>
    <w:rsid w:val="00856EE3"/>
  </w:style>
  <w:style w:type="character" w:styleId="a5">
    <w:name w:val="Hyperlink"/>
    <w:basedOn w:val="a0"/>
    <w:uiPriority w:val="99"/>
    <w:unhideWhenUsed/>
    <w:rsid w:val="00B21604"/>
    <w:rPr>
      <w:color w:val="0563C1" w:themeColor="hyperlink"/>
      <w:u w:val="single"/>
    </w:rPr>
  </w:style>
  <w:style w:type="paragraph" w:styleId="a6">
    <w:name w:val="Normal (Web)"/>
    <w:basedOn w:val="a"/>
    <w:uiPriority w:val="99"/>
    <w:semiHidden/>
    <w:unhideWhenUsed/>
    <w:rsid w:val="00143B7A"/>
  </w:style>
  <w:style w:type="character" w:styleId="a7">
    <w:name w:val="Placeholder Text"/>
    <w:basedOn w:val="a0"/>
    <w:uiPriority w:val="99"/>
    <w:semiHidden/>
    <w:rsid w:val="00462EB6"/>
    <w:rPr>
      <w:color w:val="808080"/>
    </w:rPr>
  </w:style>
  <w:style w:type="paragraph" w:styleId="a8">
    <w:name w:val="Title"/>
    <w:basedOn w:val="a"/>
    <w:next w:val="a"/>
    <w:link w:val="Char1"/>
    <w:uiPriority w:val="10"/>
    <w:qFormat/>
    <w:rsid w:val="00647E59"/>
    <w:pPr>
      <w:contextualSpacing/>
    </w:pPr>
    <w:rPr>
      <w:rFonts w:asciiTheme="majorHAnsi" w:eastAsiaTheme="majorEastAsia" w:hAnsiTheme="majorHAnsi" w:cstheme="majorBidi"/>
      <w:spacing w:val="-10"/>
      <w:kern w:val="28"/>
      <w:sz w:val="56"/>
      <w:szCs w:val="56"/>
    </w:rPr>
  </w:style>
  <w:style w:type="character" w:customStyle="1" w:styleId="Char1">
    <w:name w:val="标题 Char"/>
    <w:basedOn w:val="a0"/>
    <w:link w:val="a8"/>
    <w:uiPriority w:val="10"/>
    <w:rsid w:val="00647E59"/>
    <w:rPr>
      <w:rFonts w:asciiTheme="majorHAnsi" w:eastAsiaTheme="majorEastAsia" w:hAnsiTheme="majorHAnsi" w:cstheme="majorBidi"/>
      <w:spacing w:val="-10"/>
      <w:kern w:val="28"/>
      <w:sz w:val="56"/>
      <w:szCs w:val="56"/>
    </w:rPr>
  </w:style>
  <w:style w:type="paragraph" w:styleId="a9">
    <w:name w:val="Subtitle"/>
    <w:basedOn w:val="a"/>
    <w:next w:val="a"/>
    <w:link w:val="Char2"/>
    <w:uiPriority w:val="11"/>
    <w:qFormat/>
    <w:rsid w:val="00647E5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Char2">
    <w:name w:val="副标题 Char"/>
    <w:basedOn w:val="a0"/>
    <w:link w:val="a9"/>
    <w:uiPriority w:val="11"/>
    <w:rsid w:val="00647E59"/>
    <w:rPr>
      <w:rFonts w:asciiTheme="minorHAnsi" w:eastAsiaTheme="minorEastAsia" w:hAnsiTheme="minorHAnsi"/>
      <w:color w:val="5A5A5A" w:themeColor="text1" w:themeTint="A5"/>
      <w:spacing w:val="15"/>
      <w:sz w:val="22"/>
      <w:szCs w:val="22"/>
    </w:rPr>
  </w:style>
  <w:style w:type="character" w:styleId="aa">
    <w:name w:val="Subtle Emphasis"/>
    <w:basedOn w:val="a0"/>
    <w:uiPriority w:val="19"/>
    <w:qFormat/>
    <w:rsid w:val="003E19BB"/>
    <w:rPr>
      <w:i/>
      <w:iCs/>
      <w:color w:val="404040" w:themeColor="text1" w:themeTint="BF"/>
    </w:rPr>
  </w:style>
  <w:style w:type="character" w:styleId="ab">
    <w:name w:val="Emphasis"/>
    <w:basedOn w:val="a0"/>
    <w:uiPriority w:val="20"/>
    <w:qFormat/>
    <w:rsid w:val="003E19BB"/>
    <w:rPr>
      <w:i/>
      <w:iCs/>
    </w:rPr>
  </w:style>
  <w:style w:type="character" w:customStyle="1" w:styleId="2Char">
    <w:name w:val="标题 2 Char"/>
    <w:basedOn w:val="a0"/>
    <w:link w:val="2"/>
    <w:uiPriority w:val="9"/>
    <w:rsid w:val="003E19BB"/>
    <w:rPr>
      <w:rFonts w:asciiTheme="majorHAnsi" w:eastAsiaTheme="majorEastAsia" w:hAnsiTheme="majorHAnsi" w:cstheme="majorBidi"/>
      <w:color w:val="2E74B5" w:themeColor="accent1" w:themeShade="BF"/>
      <w:sz w:val="26"/>
      <w:szCs w:val="26"/>
    </w:rPr>
  </w:style>
  <w:style w:type="character" w:customStyle="1" w:styleId="3Char">
    <w:name w:val="标题 3 Char"/>
    <w:basedOn w:val="a0"/>
    <w:link w:val="3"/>
    <w:uiPriority w:val="9"/>
    <w:rsid w:val="003E19BB"/>
    <w:rPr>
      <w:rFonts w:asciiTheme="majorHAnsi" w:eastAsiaTheme="majorEastAsia" w:hAnsiTheme="majorHAnsi" w:cstheme="majorBidi"/>
      <w:color w:val="1F4D78" w:themeColor="accent1" w:themeShade="7F"/>
    </w:rPr>
  </w:style>
  <w:style w:type="character" w:customStyle="1" w:styleId="1Char">
    <w:name w:val="标题 1 Char"/>
    <w:basedOn w:val="a0"/>
    <w:link w:val="1"/>
    <w:uiPriority w:val="9"/>
    <w:rsid w:val="003E19BB"/>
    <w:rPr>
      <w:rFonts w:asciiTheme="majorHAnsi" w:eastAsiaTheme="majorEastAsia" w:hAnsiTheme="majorHAnsi" w:cstheme="majorBidi"/>
      <w:color w:val="2E74B5" w:themeColor="accent1" w:themeShade="BF"/>
      <w:sz w:val="32"/>
      <w:szCs w:val="32"/>
    </w:rPr>
  </w:style>
  <w:style w:type="character" w:customStyle="1" w:styleId="4Char">
    <w:name w:val="标题 4 Char"/>
    <w:basedOn w:val="a0"/>
    <w:link w:val="4"/>
    <w:uiPriority w:val="9"/>
    <w:rsid w:val="003E19BB"/>
    <w:rPr>
      <w:rFonts w:asciiTheme="majorHAnsi" w:eastAsiaTheme="majorEastAsia" w:hAnsiTheme="majorHAnsi" w:cstheme="majorBidi"/>
      <w:i/>
      <w:iCs/>
      <w:color w:val="2E74B5" w:themeColor="accent1" w:themeShade="BF"/>
    </w:rPr>
  </w:style>
  <w:style w:type="character" w:customStyle="1" w:styleId="5Char">
    <w:name w:val="标题 5 Char"/>
    <w:basedOn w:val="a0"/>
    <w:link w:val="5"/>
    <w:uiPriority w:val="9"/>
    <w:rsid w:val="003E19BB"/>
    <w:rPr>
      <w:rFonts w:asciiTheme="majorHAnsi" w:eastAsiaTheme="majorEastAsia" w:hAnsiTheme="majorHAnsi" w:cstheme="majorBidi"/>
      <w:color w:val="2E74B5" w:themeColor="accent1" w:themeShade="BF"/>
    </w:rPr>
  </w:style>
  <w:style w:type="paragraph" w:styleId="10">
    <w:name w:val="index 1"/>
    <w:basedOn w:val="a"/>
    <w:next w:val="a"/>
    <w:autoRedefine/>
    <w:uiPriority w:val="99"/>
    <w:unhideWhenUsed/>
    <w:rsid w:val="009637BB"/>
    <w:pPr>
      <w:ind w:left="240" w:hanging="240"/>
    </w:pPr>
    <w:rPr>
      <w:rFonts w:ascii="宋体" w:hAnsi="宋体" w:cstheme="minorBidi"/>
    </w:rPr>
  </w:style>
  <w:style w:type="paragraph" w:styleId="20">
    <w:name w:val="index 2"/>
    <w:basedOn w:val="a"/>
    <w:next w:val="a"/>
    <w:autoRedefine/>
    <w:uiPriority w:val="99"/>
    <w:unhideWhenUsed/>
    <w:rsid w:val="009637BB"/>
    <w:pPr>
      <w:ind w:left="480" w:hanging="240"/>
    </w:pPr>
    <w:rPr>
      <w:rFonts w:ascii="宋体" w:hAnsi="宋体" w:cstheme="minorBidi"/>
    </w:rPr>
  </w:style>
  <w:style w:type="paragraph" w:styleId="30">
    <w:name w:val="index 3"/>
    <w:basedOn w:val="a"/>
    <w:next w:val="a"/>
    <w:autoRedefine/>
    <w:uiPriority w:val="99"/>
    <w:unhideWhenUsed/>
    <w:rsid w:val="009637BB"/>
    <w:pPr>
      <w:ind w:left="720" w:hanging="240"/>
    </w:pPr>
    <w:rPr>
      <w:rFonts w:ascii="宋体" w:hAnsi="宋体" w:cstheme="minorBidi"/>
    </w:rPr>
  </w:style>
  <w:style w:type="paragraph" w:styleId="40">
    <w:name w:val="index 4"/>
    <w:basedOn w:val="a"/>
    <w:next w:val="a"/>
    <w:autoRedefine/>
    <w:uiPriority w:val="99"/>
    <w:unhideWhenUsed/>
    <w:rsid w:val="009637BB"/>
    <w:pPr>
      <w:ind w:left="960" w:hanging="240"/>
    </w:pPr>
    <w:rPr>
      <w:rFonts w:ascii="宋体" w:hAnsi="宋体" w:cstheme="minorBidi"/>
    </w:rPr>
  </w:style>
  <w:style w:type="paragraph" w:styleId="50">
    <w:name w:val="index 5"/>
    <w:basedOn w:val="a"/>
    <w:next w:val="a"/>
    <w:autoRedefine/>
    <w:uiPriority w:val="99"/>
    <w:unhideWhenUsed/>
    <w:rsid w:val="009637BB"/>
    <w:pPr>
      <w:ind w:left="1200" w:hanging="240"/>
    </w:pPr>
    <w:rPr>
      <w:rFonts w:ascii="宋体" w:hAnsi="宋体" w:cstheme="minorBidi"/>
    </w:rPr>
  </w:style>
  <w:style w:type="paragraph" w:styleId="6">
    <w:name w:val="index 6"/>
    <w:basedOn w:val="a"/>
    <w:next w:val="a"/>
    <w:autoRedefine/>
    <w:uiPriority w:val="99"/>
    <w:unhideWhenUsed/>
    <w:rsid w:val="009637BB"/>
    <w:pPr>
      <w:ind w:left="1440" w:hanging="240"/>
    </w:pPr>
    <w:rPr>
      <w:rFonts w:ascii="宋体" w:hAnsi="宋体" w:cstheme="minorBidi"/>
    </w:rPr>
  </w:style>
  <w:style w:type="paragraph" w:styleId="7">
    <w:name w:val="index 7"/>
    <w:basedOn w:val="a"/>
    <w:next w:val="a"/>
    <w:autoRedefine/>
    <w:uiPriority w:val="99"/>
    <w:unhideWhenUsed/>
    <w:rsid w:val="009637BB"/>
    <w:pPr>
      <w:ind w:left="1680" w:hanging="240"/>
    </w:pPr>
    <w:rPr>
      <w:rFonts w:ascii="宋体" w:hAnsi="宋体" w:cstheme="minorBidi"/>
    </w:rPr>
  </w:style>
  <w:style w:type="paragraph" w:styleId="8">
    <w:name w:val="index 8"/>
    <w:basedOn w:val="a"/>
    <w:next w:val="a"/>
    <w:autoRedefine/>
    <w:uiPriority w:val="99"/>
    <w:unhideWhenUsed/>
    <w:rsid w:val="009637BB"/>
    <w:pPr>
      <w:ind w:left="1920" w:hanging="240"/>
    </w:pPr>
    <w:rPr>
      <w:rFonts w:ascii="宋体" w:hAnsi="宋体" w:cstheme="minorBidi"/>
    </w:rPr>
  </w:style>
  <w:style w:type="paragraph" w:styleId="9">
    <w:name w:val="index 9"/>
    <w:basedOn w:val="a"/>
    <w:next w:val="a"/>
    <w:autoRedefine/>
    <w:uiPriority w:val="99"/>
    <w:unhideWhenUsed/>
    <w:rsid w:val="009637BB"/>
    <w:pPr>
      <w:ind w:left="2160" w:hanging="240"/>
    </w:pPr>
    <w:rPr>
      <w:rFonts w:ascii="宋体" w:hAnsi="宋体" w:cstheme="minorBidi"/>
    </w:rPr>
  </w:style>
  <w:style w:type="paragraph" w:styleId="ac">
    <w:name w:val="index heading"/>
    <w:basedOn w:val="a"/>
    <w:next w:val="10"/>
    <w:uiPriority w:val="99"/>
    <w:unhideWhenUsed/>
    <w:rsid w:val="009637BB"/>
    <w:rPr>
      <w:rFonts w:ascii="宋体" w:hAnsi="宋体" w:cstheme="minorBidi"/>
    </w:rPr>
  </w:style>
  <w:style w:type="character" w:styleId="ad">
    <w:name w:val="annotation reference"/>
    <w:basedOn w:val="a0"/>
    <w:uiPriority w:val="99"/>
    <w:semiHidden/>
    <w:unhideWhenUsed/>
    <w:rsid w:val="006F7F97"/>
    <w:rPr>
      <w:sz w:val="18"/>
      <w:szCs w:val="18"/>
    </w:rPr>
  </w:style>
  <w:style w:type="paragraph" w:styleId="ae">
    <w:name w:val="annotation text"/>
    <w:basedOn w:val="a"/>
    <w:link w:val="Char3"/>
    <w:uiPriority w:val="99"/>
    <w:semiHidden/>
    <w:unhideWhenUsed/>
    <w:rsid w:val="006F7F97"/>
    <w:rPr>
      <w:rFonts w:ascii="宋体" w:hAnsi="宋体" w:cstheme="minorBidi"/>
    </w:rPr>
  </w:style>
  <w:style w:type="character" w:customStyle="1" w:styleId="Char3">
    <w:name w:val="批注文字 Char"/>
    <w:basedOn w:val="a0"/>
    <w:link w:val="ae"/>
    <w:uiPriority w:val="99"/>
    <w:semiHidden/>
    <w:rsid w:val="006F7F97"/>
  </w:style>
  <w:style w:type="paragraph" w:styleId="af">
    <w:name w:val="annotation subject"/>
    <w:basedOn w:val="ae"/>
    <w:next w:val="ae"/>
    <w:link w:val="Char4"/>
    <w:uiPriority w:val="99"/>
    <w:semiHidden/>
    <w:unhideWhenUsed/>
    <w:rsid w:val="006F7F97"/>
    <w:rPr>
      <w:b/>
      <w:bCs/>
      <w:sz w:val="20"/>
      <w:szCs w:val="20"/>
    </w:rPr>
  </w:style>
  <w:style w:type="character" w:customStyle="1" w:styleId="Char4">
    <w:name w:val="批注主题 Char"/>
    <w:basedOn w:val="Char3"/>
    <w:link w:val="af"/>
    <w:uiPriority w:val="99"/>
    <w:semiHidden/>
    <w:rsid w:val="006F7F97"/>
    <w:rPr>
      <w:b/>
      <w:bCs/>
      <w:sz w:val="20"/>
      <w:szCs w:val="20"/>
    </w:rPr>
  </w:style>
  <w:style w:type="paragraph" w:styleId="af0">
    <w:name w:val="Balloon Text"/>
    <w:basedOn w:val="a"/>
    <w:link w:val="Char5"/>
    <w:uiPriority w:val="99"/>
    <w:semiHidden/>
    <w:unhideWhenUsed/>
    <w:rsid w:val="006F7F97"/>
    <w:rPr>
      <w:sz w:val="18"/>
      <w:szCs w:val="18"/>
    </w:rPr>
  </w:style>
  <w:style w:type="character" w:customStyle="1" w:styleId="Char5">
    <w:name w:val="批注框文本 Char"/>
    <w:basedOn w:val="a0"/>
    <w:link w:val="af0"/>
    <w:uiPriority w:val="99"/>
    <w:semiHidden/>
    <w:rsid w:val="006F7F97"/>
    <w:rPr>
      <w:rFonts w:ascii="Times New Roman" w:hAnsi="Times New Roman" w:cs="Times New Roman"/>
      <w:sz w:val="18"/>
      <w:szCs w:val="18"/>
    </w:rPr>
  </w:style>
  <w:style w:type="paragraph" w:styleId="HTML">
    <w:name w:val="HTML Preformatted"/>
    <w:basedOn w:val="a"/>
    <w:link w:val="HTMLChar"/>
    <w:uiPriority w:val="99"/>
    <w:semiHidden/>
    <w:unhideWhenUsed/>
    <w:rsid w:val="00D14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HTML 预设格式 Char"/>
    <w:basedOn w:val="a0"/>
    <w:link w:val="HTML"/>
    <w:uiPriority w:val="99"/>
    <w:semiHidden/>
    <w:rsid w:val="00D144D5"/>
    <w:rPr>
      <w:rFonts w:ascii="Courier New"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5883204">
      <w:bodyDiv w:val="1"/>
      <w:marLeft w:val="0"/>
      <w:marRight w:val="0"/>
      <w:marTop w:val="0"/>
      <w:marBottom w:val="0"/>
      <w:divBdr>
        <w:top w:val="none" w:sz="0" w:space="0" w:color="auto"/>
        <w:left w:val="none" w:sz="0" w:space="0" w:color="auto"/>
        <w:bottom w:val="none" w:sz="0" w:space="0" w:color="auto"/>
        <w:right w:val="none" w:sz="0" w:space="0" w:color="auto"/>
      </w:divBdr>
    </w:div>
    <w:div w:id="48774787">
      <w:bodyDiv w:val="1"/>
      <w:marLeft w:val="0"/>
      <w:marRight w:val="0"/>
      <w:marTop w:val="0"/>
      <w:marBottom w:val="0"/>
      <w:divBdr>
        <w:top w:val="none" w:sz="0" w:space="0" w:color="auto"/>
        <w:left w:val="none" w:sz="0" w:space="0" w:color="auto"/>
        <w:bottom w:val="none" w:sz="0" w:space="0" w:color="auto"/>
        <w:right w:val="none" w:sz="0" w:space="0" w:color="auto"/>
      </w:divBdr>
      <w:divsChild>
        <w:div w:id="1740707274">
          <w:marLeft w:val="0"/>
          <w:marRight w:val="0"/>
          <w:marTop w:val="0"/>
          <w:marBottom w:val="0"/>
          <w:divBdr>
            <w:top w:val="none" w:sz="0" w:space="0" w:color="auto"/>
            <w:left w:val="none" w:sz="0" w:space="0" w:color="auto"/>
            <w:bottom w:val="none" w:sz="0" w:space="0" w:color="auto"/>
            <w:right w:val="none" w:sz="0" w:space="0" w:color="auto"/>
          </w:divBdr>
          <w:divsChild>
            <w:div w:id="158822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188">
      <w:bodyDiv w:val="1"/>
      <w:marLeft w:val="0"/>
      <w:marRight w:val="0"/>
      <w:marTop w:val="0"/>
      <w:marBottom w:val="0"/>
      <w:divBdr>
        <w:top w:val="none" w:sz="0" w:space="0" w:color="auto"/>
        <w:left w:val="none" w:sz="0" w:space="0" w:color="auto"/>
        <w:bottom w:val="none" w:sz="0" w:space="0" w:color="auto"/>
        <w:right w:val="none" w:sz="0" w:space="0" w:color="auto"/>
      </w:divBdr>
    </w:div>
    <w:div w:id="69887227">
      <w:bodyDiv w:val="1"/>
      <w:marLeft w:val="0"/>
      <w:marRight w:val="0"/>
      <w:marTop w:val="0"/>
      <w:marBottom w:val="0"/>
      <w:divBdr>
        <w:top w:val="none" w:sz="0" w:space="0" w:color="auto"/>
        <w:left w:val="none" w:sz="0" w:space="0" w:color="auto"/>
        <w:bottom w:val="none" w:sz="0" w:space="0" w:color="auto"/>
        <w:right w:val="none" w:sz="0" w:space="0" w:color="auto"/>
      </w:divBdr>
      <w:divsChild>
        <w:div w:id="790054957">
          <w:marLeft w:val="0"/>
          <w:marRight w:val="0"/>
          <w:marTop w:val="0"/>
          <w:marBottom w:val="225"/>
          <w:divBdr>
            <w:top w:val="none" w:sz="0" w:space="0" w:color="auto"/>
            <w:left w:val="none" w:sz="0" w:space="0" w:color="auto"/>
            <w:bottom w:val="none" w:sz="0" w:space="0" w:color="auto"/>
            <w:right w:val="none" w:sz="0" w:space="0" w:color="auto"/>
          </w:divBdr>
        </w:div>
        <w:div w:id="2145923132">
          <w:marLeft w:val="-450"/>
          <w:marRight w:val="0"/>
          <w:marTop w:val="525"/>
          <w:marBottom w:val="225"/>
          <w:divBdr>
            <w:top w:val="none" w:sz="0" w:space="0" w:color="auto"/>
            <w:left w:val="single" w:sz="48" w:space="0" w:color="4F9CEE"/>
            <w:bottom w:val="none" w:sz="0" w:space="0" w:color="auto"/>
            <w:right w:val="none" w:sz="0" w:space="0" w:color="auto"/>
          </w:divBdr>
        </w:div>
      </w:divsChild>
    </w:div>
    <w:div w:id="75640925">
      <w:bodyDiv w:val="1"/>
      <w:marLeft w:val="0"/>
      <w:marRight w:val="0"/>
      <w:marTop w:val="0"/>
      <w:marBottom w:val="0"/>
      <w:divBdr>
        <w:top w:val="none" w:sz="0" w:space="0" w:color="auto"/>
        <w:left w:val="none" w:sz="0" w:space="0" w:color="auto"/>
        <w:bottom w:val="none" w:sz="0" w:space="0" w:color="auto"/>
        <w:right w:val="none" w:sz="0" w:space="0" w:color="auto"/>
      </w:divBdr>
      <w:divsChild>
        <w:div w:id="1633243395">
          <w:marLeft w:val="0"/>
          <w:marRight w:val="0"/>
          <w:marTop w:val="0"/>
          <w:marBottom w:val="0"/>
          <w:divBdr>
            <w:top w:val="none" w:sz="0" w:space="0" w:color="auto"/>
            <w:left w:val="none" w:sz="0" w:space="0" w:color="auto"/>
            <w:bottom w:val="none" w:sz="0" w:space="0" w:color="auto"/>
            <w:right w:val="none" w:sz="0" w:space="0" w:color="auto"/>
          </w:divBdr>
          <w:divsChild>
            <w:div w:id="373235994">
              <w:marLeft w:val="0"/>
              <w:marRight w:val="0"/>
              <w:marTop w:val="0"/>
              <w:marBottom w:val="0"/>
              <w:divBdr>
                <w:top w:val="none" w:sz="0" w:space="0" w:color="auto"/>
                <w:left w:val="none" w:sz="0" w:space="0" w:color="auto"/>
                <w:bottom w:val="none" w:sz="0" w:space="0" w:color="auto"/>
                <w:right w:val="none" w:sz="0" w:space="0" w:color="auto"/>
              </w:divBdr>
            </w:div>
            <w:div w:id="35861862">
              <w:marLeft w:val="0"/>
              <w:marRight w:val="0"/>
              <w:marTop w:val="0"/>
              <w:marBottom w:val="0"/>
              <w:divBdr>
                <w:top w:val="none" w:sz="0" w:space="0" w:color="auto"/>
                <w:left w:val="none" w:sz="0" w:space="0" w:color="auto"/>
                <w:bottom w:val="none" w:sz="0" w:space="0" w:color="auto"/>
                <w:right w:val="none" w:sz="0" w:space="0" w:color="auto"/>
              </w:divBdr>
            </w:div>
            <w:div w:id="858852955">
              <w:marLeft w:val="0"/>
              <w:marRight w:val="0"/>
              <w:marTop w:val="0"/>
              <w:marBottom w:val="0"/>
              <w:divBdr>
                <w:top w:val="none" w:sz="0" w:space="0" w:color="auto"/>
                <w:left w:val="none" w:sz="0" w:space="0" w:color="auto"/>
                <w:bottom w:val="none" w:sz="0" w:space="0" w:color="auto"/>
                <w:right w:val="none" w:sz="0" w:space="0" w:color="auto"/>
              </w:divBdr>
            </w:div>
            <w:div w:id="987126677">
              <w:marLeft w:val="0"/>
              <w:marRight w:val="0"/>
              <w:marTop w:val="0"/>
              <w:marBottom w:val="0"/>
              <w:divBdr>
                <w:top w:val="none" w:sz="0" w:space="0" w:color="auto"/>
                <w:left w:val="none" w:sz="0" w:space="0" w:color="auto"/>
                <w:bottom w:val="none" w:sz="0" w:space="0" w:color="auto"/>
                <w:right w:val="none" w:sz="0" w:space="0" w:color="auto"/>
              </w:divBdr>
            </w:div>
            <w:div w:id="2041128405">
              <w:marLeft w:val="0"/>
              <w:marRight w:val="0"/>
              <w:marTop w:val="0"/>
              <w:marBottom w:val="0"/>
              <w:divBdr>
                <w:top w:val="none" w:sz="0" w:space="0" w:color="auto"/>
                <w:left w:val="none" w:sz="0" w:space="0" w:color="auto"/>
                <w:bottom w:val="none" w:sz="0" w:space="0" w:color="auto"/>
                <w:right w:val="none" w:sz="0" w:space="0" w:color="auto"/>
              </w:divBdr>
            </w:div>
            <w:div w:id="1828396093">
              <w:marLeft w:val="0"/>
              <w:marRight w:val="0"/>
              <w:marTop w:val="0"/>
              <w:marBottom w:val="0"/>
              <w:divBdr>
                <w:top w:val="none" w:sz="0" w:space="0" w:color="auto"/>
                <w:left w:val="none" w:sz="0" w:space="0" w:color="auto"/>
                <w:bottom w:val="none" w:sz="0" w:space="0" w:color="auto"/>
                <w:right w:val="none" w:sz="0" w:space="0" w:color="auto"/>
              </w:divBdr>
            </w:div>
            <w:div w:id="1541622692">
              <w:marLeft w:val="0"/>
              <w:marRight w:val="0"/>
              <w:marTop w:val="0"/>
              <w:marBottom w:val="0"/>
              <w:divBdr>
                <w:top w:val="none" w:sz="0" w:space="0" w:color="auto"/>
                <w:left w:val="none" w:sz="0" w:space="0" w:color="auto"/>
                <w:bottom w:val="none" w:sz="0" w:space="0" w:color="auto"/>
                <w:right w:val="none" w:sz="0" w:space="0" w:color="auto"/>
              </w:divBdr>
            </w:div>
            <w:div w:id="1763405609">
              <w:marLeft w:val="0"/>
              <w:marRight w:val="0"/>
              <w:marTop w:val="0"/>
              <w:marBottom w:val="0"/>
              <w:divBdr>
                <w:top w:val="none" w:sz="0" w:space="0" w:color="auto"/>
                <w:left w:val="none" w:sz="0" w:space="0" w:color="auto"/>
                <w:bottom w:val="none" w:sz="0" w:space="0" w:color="auto"/>
                <w:right w:val="none" w:sz="0" w:space="0" w:color="auto"/>
              </w:divBdr>
            </w:div>
            <w:div w:id="303198907">
              <w:marLeft w:val="0"/>
              <w:marRight w:val="0"/>
              <w:marTop w:val="0"/>
              <w:marBottom w:val="0"/>
              <w:divBdr>
                <w:top w:val="none" w:sz="0" w:space="0" w:color="auto"/>
                <w:left w:val="none" w:sz="0" w:space="0" w:color="auto"/>
                <w:bottom w:val="none" w:sz="0" w:space="0" w:color="auto"/>
                <w:right w:val="none" w:sz="0" w:space="0" w:color="auto"/>
              </w:divBdr>
            </w:div>
            <w:div w:id="193931631">
              <w:marLeft w:val="0"/>
              <w:marRight w:val="0"/>
              <w:marTop w:val="0"/>
              <w:marBottom w:val="0"/>
              <w:divBdr>
                <w:top w:val="none" w:sz="0" w:space="0" w:color="auto"/>
                <w:left w:val="none" w:sz="0" w:space="0" w:color="auto"/>
                <w:bottom w:val="none" w:sz="0" w:space="0" w:color="auto"/>
                <w:right w:val="none" w:sz="0" w:space="0" w:color="auto"/>
              </w:divBdr>
            </w:div>
            <w:div w:id="263269799">
              <w:marLeft w:val="0"/>
              <w:marRight w:val="0"/>
              <w:marTop w:val="0"/>
              <w:marBottom w:val="0"/>
              <w:divBdr>
                <w:top w:val="none" w:sz="0" w:space="0" w:color="auto"/>
                <w:left w:val="none" w:sz="0" w:space="0" w:color="auto"/>
                <w:bottom w:val="none" w:sz="0" w:space="0" w:color="auto"/>
                <w:right w:val="none" w:sz="0" w:space="0" w:color="auto"/>
              </w:divBdr>
            </w:div>
            <w:div w:id="1759709642">
              <w:marLeft w:val="0"/>
              <w:marRight w:val="0"/>
              <w:marTop w:val="0"/>
              <w:marBottom w:val="0"/>
              <w:divBdr>
                <w:top w:val="none" w:sz="0" w:space="0" w:color="auto"/>
                <w:left w:val="none" w:sz="0" w:space="0" w:color="auto"/>
                <w:bottom w:val="none" w:sz="0" w:space="0" w:color="auto"/>
                <w:right w:val="none" w:sz="0" w:space="0" w:color="auto"/>
              </w:divBdr>
            </w:div>
            <w:div w:id="379942229">
              <w:marLeft w:val="0"/>
              <w:marRight w:val="0"/>
              <w:marTop w:val="0"/>
              <w:marBottom w:val="0"/>
              <w:divBdr>
                <w:top w:val="none" w:sz="0" w:space="0" w:color="auto"/>
                <w:left w:val="none" w:sz="0" w:space="0" w:color="auto"/>
                <w:bottom w:val="none" w:sz="0" w:space="0" w:color="auto"/>
                <w:right w:val="none" w:sz="0" w:space="0" w:color="auto"/>
              </w:divBdr>
            </w:div>
            <w:div w:id="2013946415">
              <w:marLeft w:val="0"/>
              <w:marRight w:val="0"/>
              <w:marTop w:val="0"/>
              <w:marBottom w:val="0"/>
              <w:divBdr>
                <w:top w:val="none" w:sz="0" w:space="0" w:color="auto"/>
                <w:left w:val="none" w:sz="0" w:space="0" w:color="auto"/>
                <w:bottom w:val="none" w:sz="0" w:space="0" w:color="auto"/>
                <w:right w:val="none" w:sz="0" w:space="0" w:color="auto"/>
              </w:divBdr>
            </w:div>
            <w:div w:id="1413048155">
              <w:marLeft w:val="0"/>
              <w:marRight w:val="0"/>
              <w:marTop w:val="0"/>
              <w:marBottom w:val="0"/>
              <w:divBdr>
                <w:top w:val="none" w:sz="0" w:space="0" w:color="auto"/>
                <w:left w:val="none" w:sz="0" w:space="0" w:color="auto"/>
                <w:bottom w:val="none" w:sz="0" w:space="0" w:color="auto"/>
                <w:right w:val="none" w:sz="0" w:space="0" w:color="auto"/>
              </w:divBdr>
            </w:div>
            <w:div w:id="751269599">
              <w:marLeft w:val="0"/>
              <w:marRight w:val="0"/>
              <w:marTop w:val="0"/>
              <w:marBottom w:val="0"/>
              <w:divBdr>
                <w:top w:val="none" w:sz="0" w:space="0" w:color="auto"/>
                <w:left w:val="none" w:sz="0" w:space="0" w:color="auto"/>
                <w:bottom w:val="none" w:sz="0" w:space="0" w:color="auto"/>
                <w:right w:val="none" w:sz="0" w:space="0" w:color="auto"/>
              </w:divBdr>
            </w:div>
            <w:div w:id="2029212682">
              <w:marLeft w:val="0"/>
              <w:marRight w:val="0"/>
              <w:marTop w:val="0"/>
              <w:marBottom w:val="0"/>
              <w:divBdr>
                <w:top w:val="none" w:sz="0" w:space="0" w:color="auto"/>
                <w:left w:val="none" w:sz="0" w:space="0" w:color="auto"/>
                <w:bottom w:val="none" w:sz="0" w:space="0" w:color="auto"/>
                <w:right w:val="none" w:sz="0" w:space="0" w:color="auto"/>
              </w:divBdr>
            </w:div>
            <w:div w:id="678695909">
              <w:marLeft w:val="0"/>
              <w:marRight w:val="0"/>
              <w:marTop w:val="0"/>
              <w:marBottom w:val="0"/>
              <w:divBdr>
                <w:top w:val="none" w:sz="0" w:space="0" w:color="auto"/>
                <w:left w:val="none" w:sz="0" w:space="0" w:color="auto"/>
                <w:bottom w:val="none" w:sz="0" w:space="0" w:color="auto"/>
                <w:right w:val="none" w:sz="0" w:space="0" w:color="auto"/>
              </w:divBdr>
            </w:div>
            <w:div w:id="905606581">
              <w:marLeft w:val="0"/>
              <w:marRight w:val="0"/>
              <w:marTop w:val="0"/>
              <w:marBottom w:val="0"/>
              <w:divBdr>
                <w:top w:val="none" w:sz="0" w:space="0" w:color="auto"/>
                <w:left w:val="none" w:sz="0" w:space="0" w:color="auto"/>
                <w:bottom w:val="none" w:sz="0" w:space="0" w:color="auto"/>
                <w:right w:val="none" w:sz="0" w:space="0" w:color="auto"/>
              </w:divBdr>
            </w:div>
            <w:div w:id="972752365">
              <w:marLeft w:val="0"/>
              <w:marRight w:val="0"/>
              <w:marTop w:val="0"/>
              <w:marBottom w:val="0"/>
              <w:divBdr>
                <w:top w:val="none" w:sz="0" w:space="0" w:color="auto"/>
                <w:left w:val="none" w:sz="0" w:space="0" w:color="auto"/>
                <w:bottom w:val="none" w:sz="0" w:space="0" w:color="auto"/>
                <w:right w:val="none" w:sz="0" w:space="0" w:color="auto"/>
              </w:divBdr>
            </w:div>
            <w:div w:id="1908569340">
              <w:marLeft w:val="0"/>
              <w:marRight w:val="0"/>
              <w:marTop w:val="0"/>
              <w:marBottom w:val="0"/>
              <w:divBdr>
                <w:top w:val="none" w:sz="0" w:space="0" w:color="auto"/>
                <w:left w:val="none" w:sz="0" w:space="0" w:color="auto"/>
                <w:bottom w:val="none" w:sz="0" w:space="0" w:color="auto"/>
                <w:right w:val="none" w:sz="0" w:space="0" w:color="auto"/>
              </w:divBdr>
            </w:div>
            <w:div w:id="363872703">
              <w:marLeft w:val="0"/>
              <w:marRight w:val="0"/>
              <w:marTop w:val="0"/>
              <w:marBottom w:val="0"/>
              <w:divBdr>
                <w:top w:val="none" w:sz="0" w:space="0" w:color="auto"/>
                <w:left w:val="none" w:sz="0" w:space="0" w:color="auto"/>
                <w:bottom w:val="none" w:sz="0" w:space="0" w:color="auto"/>
                <w:right w:val="none" w:sz="0" w:space="0" w:color="auto"/>
              </w:divBdr>
            </w:div>
            <w:div w:id="1611861409">
              <w:marLeft w:val="0"/>
              <w:marRight w:val="0"/>
              <w:marTop w:val="0"/>
              <w:marBottom w:val="0"/>
              <w:divBdr>
                <w:top w:val="none" w:sz="0" w:space="0" w:color="auto"/>
                <w:left w:val="none" w:sz="0" w:space="0" w:color="auto"/>
                <w:bottom w:val="none" w:sz="0" w:space="0" w:color="auto"/>
                <w:right w:val="none" w:sz="0" w:space="0" w:color="auto"/>
              </w:divBdr>
            </w:div>
            <w:div w:id="1451510999">
              <w:marLeft w:val="0"/>
              <w:marRight w:val="0"/>
              <w:marTop w:val="0"/>
              <w:marBottom w:val="0"/>
              <w:divBdr>
                <w:top w:val="none" w:sz="0" w:space="0" w:color="auto"/>
                <w:left w:val="none" w:sz="0" w:space="0" w:color="auto"/>
                <w:bottom w:val="none" w:sz="0" w:space="0" w:color="auto"/>
                <w:right w:val="none" w:sz="0" w:space="0" w:color="auto"/>
              </w:divBdr>
            </w:div>
            <w:div w:id="171403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665">
      <w:bodyDiv w:val="1"/>
      <w:marLeft w:val="0"/>
      <w:marRight w:val="0"/>
      <w:marTop w:val="0"/>
      <w:marBottom w:val="0"/>
      <w:divBdr>
        <w:top w:val="none" w:sz="0" w:space="0" w:color="auto"/>
        <w:left w:val="none" w:sz="0" w:space="0" w:color="auto"/>
        <w:bottom w:val="none" w:sz="0" w:space="0" w:color="auto"/>
        <w:right w:val="none" w:sz="0" w:space="0" w:color="auto"/>
      </w:divBdr>
    </w:div>
    <w:div w:id="183905090">
      <w:bodyDiv w:val="1"/>
      <w:marLeft w:val="0"/>
      <w:marRight w:val="0"/>
      <w:marTop w:val="0"/>
      <w:marBottom w:val="0"/>
      <w:divBdr>
        <w:top w:val="none" w:sz="0" w:space="0" w:color="auto"/>
        <w:left w:val="none" w:sz="0" w:space="0" w:color="auto"/>
        <w:bottom w:val="none" w:sz="0" w:space="0" w:color="auto"/>
        <w:right w:val="none" w:sz="0" w:space="0" w:color="auto"/>
      </w:divBdr>
    </w:div>
    <w:div w:id="205409445">
      <w:bodyDiv w:val="1"/>
      <w:marLeft w:val="0"/>
      <w:marRight w:val="0"/>
      <w:marTop w:val="0"/>
      <w:marBottom w:val="0"/>
      <w:divBdr>
        <w:top w:val="none" w:sz="0" w:space="0" w:color="auto"/>
        <w:left w:val="none" w:sz="0" w:space="0" w:color="auto"/>
        <w:bottom w:val="none" w:sz="0" w:space="0" w:color="auto"/>
        <w:right w:val="none" w:sz="0" w:space="0" w:color="auto"/>
      </w:divBdr>
    </w:div>
    <w:div w:id="231935221">
      <w:bodyDiv w:val="1"/>
      <w:marLeft w:val="0"/>
      <w:marRight w:val="0"/>
      <w:marTop w:val="0"/>
      <w:marBottom w:val="0"/>
      <w:divBdr>
        <w:top w:val="none" w:sz="0" w:space="0" w:color="auto"/>
        <w:left w:val="none" w:sz="0" w:space="0" w:color="auto"/>
        <w:bottom w:val="none" w:sz="0" w:space="0" w:color="auto"/>
        <w:right w:val="none" w:sz="0" w:space="0" w:color="auto"/>
      </w:divBdr>
    </w:div>
    <w:div w:id="267859460">
      <w:bodyDiv w:val="1"/>
      <w:marLeft w:val="0"/>
      <w:marRight w:val="0"/>
      <w:marTop w:val="0"/>
      <w:marBottom w:val="0"/>
      <w:divBdr>
        <w:top w:val="none" w:sz="0" w:space="0" w:color="auto"/>
        <w:left w:val="none" w:sz="0" w:space="0" w:color="auto"/>
        <w:bottom w:val="none" w:sz="0" w:space="0" w:color="auto"/>
        <w:right w:val="none" w:sz="0" w:space="0" w:color="auto"/>
      </w:divBdr>
      <w:divsChild>
        <w:div w:id="1639649939">
          <w:marLeft w:val="0"/>
          <w:marRight w:val="0"/>
          <w:marTop w:val="0"/>
          <w:marBottom w:val="0"/>
          <w:divBdr>
            <w:top w:val="none" w:sz="0" w:space="0" w:color="auto"/>
            <w:left w:val="none" w:sz="0" w:space="0" w:color="auto"/>
            <w:bottom w:val="none" w:sz="0" w:space="0" w:color="auto"/>
            <w:right w:val="none" w:sz="0" w:space="0" w:color="auto"/>
          </w:divBdr>
          <w:divsChild>
            <w:div w:id="203071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7974">
      <w:bodyDiv w:val="1"/>
      <w:marLeft w:val="0"/>
      <w:marRight w:val="0"/>
      <w:marTop w:val="0"/>
      <w:marBottom w:val="0"/>
      <w:divBdr>
        <w:top w:val="none" w:sz="0" w:space="0" w:color="auto"/>
        <w:left w:val="none" w:sz="0" w:space="0" w:color="auto"/>
        <w:bottom w:val="none" w:sz="0" w:space="0" w:color="auto"/>
        <w:right w:val="none" w:sz="0" w:space="0" w:color="auto"/>
      </w:divBdr>
      <w:divsChild>
        <w:div w:id="154689826">
          <w:marLeft w:val="0"/>
          <w:marRight w:val="0"/>
          <w:marTop w:val="0"/>
          <w:marBottom w:val="225"/>
          <w:divBdr>
            <w:top w:val="none" w:sz="0" w:space="0" w:color="auto"/>
            <w:left w:val="none" w:sz="0" w:space="0" w:color="auto"/>
            <w:bottom w:val="none" w:sz="0" w:space="0" w:color="auto"/>
            <w:right w:val="none" w:sz="0" w:space="0" w:color="auto"/>
          </w:divBdr>
        </w:div>
        <w:div w:id="320354613">
          <w:marLeft w:val="0"/>
          <w:marRight w:val="0"/>
          <w:marTop w:val="0"/>
          <w:marBottom w:val="225"/>
          <w:divBdr>
            <w:top w:val="none" w:sz="0" w:space="0" w:color="auto"/>
            <w:left w:val="none" w:sz="0" w:space="0" w:color="auto"/>
            <w:bottom w:val="none" w:sz="0" w:space="0" w:color="auto"/>
            <w:right w:val="none" w:sz="0" w:space="0" w:color="auto"/>
          </w:divBdr>
        </w:div>
        <w:div w:id="333802391">
          <w:marLeft w:val="0"/>
          <w:marRight w:val="0"/>
          <w:marTop w:val="0"/>
          <w:marBottom w:val="225"/>
          <w:divBdr>
            <w:top w:val="none" w:sz="0" w:space="0" w:color="auto"/>
            <w:left w:val="none" w:sz="0" w:space="0" w:color="auto"/>
            <w:bottom w:val="none" w:sz="0" w:space="0" w:color="auto"/>
            <w:right w:val="none" w:sz="0" w:space="0" w:color="auto"/>
          </w:divBdr>
        </w:div>
        <w:div w:id="869562823">
          <w:marLeft w:val="0"/>
          <w:marRight w:val="0"/>
          <w:marTop w:val="0"/>
          <w:marBottom w:val="225"/>
          <w:divBdr>
            <w:top w:val="none" w:sz="0" w:space="0" w:color="auto"/>
            <w:left w:val="none" w:sz="0" w:space="0" w:color="auto"/>
            <w:bottom w:val="none" w:sz="0" w:space="0" w:color="auto"/>
            <w:right w:val="none" w:sz="0" w:space="0" w:color="auto"/>
          </w:divBdr>
        </w:div>
        <w:div w:id="1179001014">
          <w:marLeft w:val="0"/>
          <w:marRight w:val="0"/>
          <w:marTop w:val="0"/>
          <w:marBottom w:val="225"/>
          <w:divBdr>
            <w:top w:val="none" w:sz="0" w:space="0" w:color="auto"/>
            <w:left w:val="none" w:sz="0" w:space="0" w:color="auto"/>
            <w:bottom w:val="none" w:sz="0" w:space="0" w:color="auto"/>
            <w:right w:val="none" w:sz="0" w:space="0" w:color="auto"/>
          </w:divBdr>
        </w:div>
        <w:div w:id="1335181376">
          <w:marLeft w:val="0"/>
          <w:marRight w:val="0"/>
          <w:marTop w:val="0"/>
          <w:marBottom w:val="225"/>
          <w:divBdr>
            <w:top w:val="none" w:sz="0" w:space="0" w:color="auto"/>
            <w:left w:val="none" w:sz="0" w:space="0" w:color="auto"/>
            <w:bottom w:val="none" w:sz="0" w:space="0" w:color="auto"/>
            <w:right w:val="none" w:sz="0" w:space="0" w:color="auto"/>
          </w:divBdr>
        </w:div>
        <w:div w:id="1632204190">
          <w:marLeft w:val="0"/>
          <w:marRight w:val="0"/>
          <w:marTop w:val="0"/>
          <w:marBottom w:val="225"/>
          <w:divBdr>
            <w:top w:val="none" w:sz="0" w:space="0" w:color="auto"/>
            <w:left w:val="none" w:sz="0" w:space="0" w:color="auto"/>
            <w:bottom w:val="none" w:sz="0" w:space="0" w:color="auto"/>
            <w:right w:val="none" w:sz="0" w:space="0" w:color="auto"/>
          </w:divBdr>
        </w:div>
        <w:div w:id="1760060105">
          <w:marLeft w:val="0"/>
          <w:marRight w:val="0"/>
          <w:marTop w:val="0"/>
          <w:marBottom w:val="225"/>
          <w:divBdr>
            <w:top w:val="none" w:sz="0" w:space="0" w:color="auto"/>
            <w:left w:val="none" w:sz="0" w:space="0" w:color="auto"/>
            <w:bottom w:val="none" w:sz="0" w:space="0" w:color="auto"/>
            <w:right w:val="none" w:sz="0" w:space="0" w:color="auto"/>
          </w:divBdr>
        </w:div>
        <w:div w:id="1822845813">
          <w:marLeft w:val="0"/>
          <w:marRight w:val="0"/>
          <w:marTop w:val="0"/>
          <w:marBottom w:val="225"/>
          <w:divBdr>
            <w:top w:val="none" w:sz="0" w:space="0" w:color="auto"/>
            <w:left w:val="none" w:sz="0" w:space="0" w:color="auto"/>
            <w:bottom w:val="none" w:sz="0" w:space="0" w:color="auto"/>
            <w:right w:val="none" w:sz="0" w:space="0" w:color="auto"/>
          </w:divBdr>
        </w:div>
        <w:div w:id="1931884784">
          <w:marLeft w:val="0"/>
          <w:marRight w:val="0"/>
          <w:marTop w:val="0"/>
          <w:marBottom w:val="225"/>
          <w:divBdr>
            <w:top w:val="none" w:sz="0" w:space="0" w:color="auto"/>
            <w:left w:val="none" w:sz="0" w:space="0" w:color="auto"/>
            <w:bottom w:val="none" w:sz="0" w:space="0" w:color="auto"/>
            <w:right w:val="none" w:sz="0" w:space="0" w:color="auto"/>
          </w:divBdr>
        </w:div>
        <w:div w:id="1988125565">
          <w:marLeft w:val="0"/>
          <w:marRight w:val="0"/>
          <w:marTop w:val="0"/>
          <w:marBottom w:val="225"/>
          <w:divBdr>
            <w:top w:val="none" w:sz="0" w:space="0" w:color="auto"/>
            <w:left w:val="none" w:sz="0" w:space="0" w:color="auto"/>
            <w:bottom w:val="none" w:sz="0" w:space="0" w:color="auto"/>
            <w:right w:val="none" w:sz="0" w:space="0" w:color="auto"/>
          </w:divBdr>
        </w:div>
        <w:div w:id="2044749531">
          <w:marLeft w:val="0"/>
          <w:marRight w:val="0"/>
          <w:marTop w:val="0"/>
          <w:marBottom w:val="225"/>
          <w:divBdr>
            <w:top w:val="none" w:sz="0" w:space="0" w:color="auto"/>
            <w:left w:val="none" w:sz="0" w:space="0" w:color="auto"/>
            <w:bottom w:val="none" w:sz="0" w:space="0" w:color="auto"/>
            <w:right w:val="none" w:sz="0" w:space="0" w:color="auto"/>
          </w:divBdr>
        </w:div>
        <w:div w:id="2065105540">
          <w:marLeft w:val="0"/>
          <w:marRight w:val="0"/>
          <w:marTop w:val="0"/>
          <w:marBottom w:val="225"/>
          <w:divBdr>
            <w:top w:val="none" w:sz="0" w:space="0" w:color="auto"/>
            <w:left w:val="none" w:sz="0" w:space="0" w:color="auto"/>
            <w:bottom w:val="none" w:sz="0" w:space="0" w:color="auto"/>
            <w:right w:val="none" w:sz="0" w:space="0" w:color="auto"/>
          </w:divBdr>
        </w:div>
      </w:divsChild>
    </w:div>
    <w:div w:id="376204472">
      <w:bodyDiv w:val="1"/>
      <w:marLeft w:val="0"/>
      <w:marRight w:val="0"/>
      <w:marTop w:val="0"/>
      <w:marBottom w:val="0"/>
      <w:divBdr>
        <w:top w:val="none" w:sz="0" w:space="0" w:color="auto"/>
        <w:left w:val="none" w:sz="0" w:space="0" w:color="auto"/>
        <w:bottom w:val="none" w:sz="0" w:space="0" w:color="auto"/>
        <w:right w:val="none" w:sz="0" w:space="0" w:color="auto"/>
      </w:divBdr>
      <w:divsChild>
        <w:div w:id="84428095">
          <w:marLeft w:val="0"/>
          <w:marRight w:val="0"/>
          <w:marTop w:val="0"/>
          <w:marBottom w:val="0"/>
          <w:divBdr>
            <w:top w:val="none" w:sz="0" w:space="0" w:color="auto"/>
            <w:left w:val="none" w:sz="0" w:space="0" w:color="auto"/>
            <w:bottom w:val="none" w:sz="0" w:space="0" w:color="auto"/>
            <w:right w:val="none" w:sz="0" w:space="0" w:color="auto"/>
          </w:divBdr>
          <w:divsChild>
            <w:div w:id="552542041">
              <w:marLeft w:val="0"/>
              <w:marRight w:val="0"/>
              <w:marTop w:val="0"/>
              <w:marBottom w:val="0"/>
              <w:divBdr>
                <w:top w:val="none" w:sz="0" w:space="0" w:color="auto"/>
                <w:left w:val="none" w:sz="0" w:space="0" w:color="auto"/>
                <w:bottom w:val="none" w:sz="0" w:space="0" w:color="auto"/>
                <w:right w:val="none" w:sz="0" w:space="0" w:color="auto"/>
              </w:divBdr>
            </w:div>
            <w:div w:id="417094122">
              <w:marLeft w:val="0"/>
              <w:marRight w:val="0"/>
              <w:marTop w:val="0"/>
              <w:marBottom w:val="0"/>
              <w:divBdr>
                <w:top w:val="none" w:sz="0" w:space="0" w:color="auto"/>
                <w:left w:val="none" w:sz="0" w:space="0" w:color="auto"/>
                <w:bottom w:val="none" w:sz="0" w:space="0" w:color="auto"/>
                <w:right w:val="none" w:sz="0" w:space="0" w:color="auto"/>
              </w:divBdr>
            </w:div>
            <w:div w:id="52244362">
              <w:marLeft w:val="0"/>
              <w:marRight w:val="0"/>
              <w:marTop w:val="0"/>
              <w:marBottom w:val="0"/>
              <w:divBdr>
                <w:top w:val="none" w:sz="0" w:space="0" w:color="auto"/>
                <w:left w:val="none" w:sz="0" w:space="0" w:color="auto"/>
                <w:bottom w:val="none" w:sz="0" w:space="0" w:color="auto"/>
                <w:right w:val="none" w:sz="0" w:space="0" w:color="auto"/>
              </w:divBdr>
            </w:div>
            <w:div w:id="1274173830">
              <w:marLeft w:val="0"/>
              <w:marRight w:val="0"/>
              <w:marTop w:val="0"/>
              <w:marBottom w:val="0"/>
              <w:divBdr>
                <w:top w:val="none" w:sz="0" w:space="0" w:color="auto"/>
                <w:left w:val="none" w:sz="0" w:space="0" w:color="auto"/>
                <w:bottom w:val="none" w:sz="0" w:space="0" w:color="auto"/>
                <w:right w:val="none" w:sz="0" w:space="0" w:color="auto"/>
              </w:divBdr>
            </w:div>
            <w:div w:id="231041816">
              <w:marLeft w:val="0"/>
              <w:marRight w:val="0"/>
              <w:marTop w:val="0"/>
              <w:marBottom w:val="0"/>
              <w:divBdr>
                <w:top w:val="none" w:sz="0" w:space="0" w:color="auto"/>
                <w:left w:val="none" w:sz="0" w:space="0" w:color="auto"/>
                <w:bottom w:val="none" w:sz="0" w:space="0" w:color="auto"/>
                <w:right w:val="none" w:sz="0" w:space="0" w:color="auto"/>
              </w:divBdr>
            </w:div>
            <w:div w:id="313877007">
              <w:marLeft w:val="0"/>
              <w:marRight w:val="0"/>
              <w:marTop w:val="0"/>
              <w:marBottom w:val="0"/>
              <w:divBdr>
                <w:top w:val="none" w:sz="0" w:space="0" w:color="auto"/>
                <w:left w:val="none" w:sz="0" w:space="0" w:color="auto"/>
                <w:bottom w:val="none" w:sz="0" w:space="0" w:color="auto"/>
                <w:right w:val="none" w:sz="0" w:space="0" w:color="auto"/>
              </w:divBdr>
            </w:div>
            <w:div w:id="1817868831">
              <w:marLeft w:val="0"/>
              <w:marRight w:val="0"/>
              <w:marTop w:val="0"/>
              <w:marBottom w:val="0"/>
              <w:divBdr>
                <w:top w:val="none" w:sz="0" w:space="0" w:color="auto"/>
                <w:left w:val="none" w:sz="0" w:space="0" w:color="auto"/>
                <w:bottom w:val="none" w:sz="0" w:space="0" w:color="auto"/>
                <w:right w:val="none" w:sz="0" w:space="0" w:color="auto"/>
              </w:divBdr>
            </w:div>
            <w:div w:id="910576701">
              <w:marLeft w:val="0"/>
              <w:marRight w:val="0"/>
              <w:marTop w:val="0"/>
              <w:marBottom w:val="0"/>
              <w:divBdr>
                <w:top w:val="none" w:sz="0" w:space="0" w:color="auto"/>
                <w:left w:val="none" w:sz="0" w:space="0" w:color="auto"/>
                <w:bottom w:val="none" w:sz="0" w:space="0" w:color="auto"/>
                <w:right w:val="none" w:sz="0" w:space="0" w:color="auto"/>
              </w:divBdr>
            </w:div>
            <w:div w:id="1769227723">
              <w:marLeft w:val="0"/>
              <w:marRight w:val="0"/>
              <w:marTop w:val="0"/>
              <w:marBottom w:val="0"/>
              <w:divBdr>
                <w:top w:val="none" w:sz="0" w:space="0" w:color="auto"/>
                <w:left w:val="none" w:sz="0" w:space="0" w:color="auto"/>
                <w:bottom w:val="none" w:sz="0" w:space="0" w:color="auto"/>
                <w:right w:val="none" w:sz="0" w:space="0" w:color="auto"/>
              </w:divBdr>
            </w:div>
            <w:div w:id="661275388">
              <w:marLeft w:val="0"/>
              <w:marRight w:val="0"/>
              <w:marTop w:val="0"/>
              <w:marBottom w:val="0"/>
              <w:divBdr>
                <w:top w:val="none" w:sz="0" w:space="0" w:color="auto"/>
                <w:left w:val="none" w:sz="0" w:space="0" w:color="auto"/>
                <w:bottom w:val="none" w:sz="0" w:space="0" w:color="auto"/>
                <w:right w:val="none" w:sz="0" w:space="0" w:color="auto"/>
              </w:divBdr>
            </w:div>
            <w:div w:id="1499037388">
              <w:marLeft w:val="0"/>
              <w:marRight w:val="0"/>
              <w:marTop w:val="0"/>
              <w:marBottom w:val="0"/>
              <w:divBdr>
                <w:top w:val="none" w:sz="0" w:space="0" w:color="auto"/>
                <w:left w:val="none" w:sz="0" w:space="0" w:color="auto"/>
                <w:bottom w:val="none" w:sz="0" w:space="0" w:color="auto"/>
                <w:right w:val="none" w:sz="0" w:space="0" w:color="auto"/>
              </w:divBdr>
            </w:div>
            <w:div w:id="144055596">
              <w:marLeft w:val="0"/>
              <w:marRight w:val="0"/>
              <w:marTop w:val="0"/>
              <w:marBottom w:val="0"/>
              <w:divBdr>
                <w:top w:val="none" w:sz="0" w:space="0" w:color="auto"/>
                <w:left w:val="none" w:sz="0" w:space="0" w:color="auto"/>
                <w:bottom w:val="none" w:sz="0" w:space="0" w:color="auto"/>
                <w:right w:val="none" w:sz="0" w:space="0" w:color="auto"/>
              </w:divBdr>
            </w:div>
            <w:div w:id="834152615">
              <w:marLeft w:val="0"/>
              <w:marRight w:val="0"/>
              <w:marTop w:val="0"/>
              <w:marBottom w:val="0"/>
              <w:divBdr>
                <w:top w:val="none" w:sz="0" w:space="0" w:color="auto"/>
                <w:left w:val="none" w:sz="0" w:space="0" w:color="auto"/>
                <w:bottom w:val="none" w:sz="0" w:space="0" w:color="auto"/>
                <w:right w:val="none" w:sz="0" w:space="0" w:color="auto"/>
              </w:divBdr>
            </w:div>
            <w:div w:id="721053425">
              <w:marLeft w:val="0"/>
              <w:marRight w:val="0"/>
              <w:marTop w:val="0"/>
              <w:marBottom w:val="0"/>
              <w:divBdr>
                <w:top w:val="none" w:sz="0" w:space="0" w:color="auto"/>
                <w:left w:val="none" w:sz="0" w:space="0" w:color="auto"/>
                <w:bottom w:val="none" w:sz="0" w:space="0" w:color="auto"/>
                <w:right w:val="none" w:sz="0" w:space="0" w:color="auto"/>
              </w:divBdr>
            </w:div>
            <w:div w:id="1094008388">
              <w:marLeft w:val="0"/>
              <w:marRight w:val="0"/>
              <w:marTop w:val="0"/>
              <w:marBottom w:val="0"/>
              <w:divBdr>
                <w:top w:val="none" w:sz="0" w:space="0" w:color="auto"/>
                <w:left w:val="none" w:sz="0" w:space="0" w:color="auto"/>
                <w:bottom w:val="none" w:sz="0" w:space="0" w:color="auto"/>
                <w:right w:val="none" w:sz="0" w:space="0" w:color="auto"/>
              </w:divBdr>
            </w:div>
            <w:div w:id="1303578587">
              <w:marLeft w:val="0"/>
              <w:marRight w:val="0"/>
              <w:marTop w:val="0"/>
              <w:marBottom w:val="0"/>
              <w:divBdr>
                <w:top w:val="none" w:sz="0" w:space="0" w:color="auto"/>
                <w:left w:val="none" w:sz="0" w:space="0" w:color="auto"/>
                <w:bottom w:val="none" w:sz="0" w:space="0" w:color="auto"/>
                <w:right w:val="none" w:sz="0" w:space="0" w:color="auto"/>
              </w:divBdr>
            </w:div>
            <w:div w:id="1425146728">
              <w:marLeft w:val="0"/>
              <w:marRight w:val="0"/>
              <w:marTop w:val="0"/>
              <w:marBottom w:val="0"/>
              <w:divBdr>
                <w:top w:val="none" w:sz="0" w:space="0" w:color="auto"/>
                <w:left w:val="none" w:sz="0" w:space="0" w:color="auto"/>
                <w:bottom w:val="none" w:sz="0" w:space="0" w:color="auto"/>
                <w:right w:val="none" w:sz="0" w:space="0" w:color="auto"/>
              </w:divBdr>
            </w:div>
            <w:div w:id="1051150760">
              <w:marLeft w:val="0"/>
              <w:marRight w:val="0"/>
              <w:marTop w:val="0"/>
              <w:marBottom w:val="0"/>
              <w:divBdr>
                <w:top w:val="none" w:sz="0" w:space="0" w:color="auto"/>
                <w:left w:val="none" w:sz="0" w:space="0" w:color="auto"/>
                <w:bottom w:val="none" w:sz="0" w:space="0" w:color="auto"/>
                <w:right w:val="none" w:sz="0" w:space="0" w:color="auto"/>
              </w:divBdr>
            </w:div>
            <w:div w:id="1325355288">
              <w:marLeft w:val="0"/>
              <w:marRight w:val="0"/>
              <w:marTop w:val="0"/>
              <w:marBottom w:val="0"/>
              <w:divBdr>
                <w:top w:val="none" w:sz="0" w:space="0" w:color="auto"/>
                <w:left w:val="none" w:sz="0" w:space="0" w:color="auto"/>
                <w:bottom w:val="none" w:sz="0" w:space="0" w:color="auto"/>
                <w:right w:val="none" w:sz="0" w:space="0" w:color="auto"/>
              </w:divBdr>
            </w:div>
            <w:div w:id="316344175">
              <w:marLeft w:val="0"/>
              <w:marRight w:val="0"/>
              <w:marTop w:val="0"/>
              <w:marBottom w:val="0"/>
              <w:divBdr>
                <w:top w:val="none" w:sz="0" w:space="0" w:color="auto"/>
                <w:left w:val="none" w:sz="0" w:space="0" w:color="auto"/>
                <w:bottom w:val="none" w:sz="0" w:space="0" w:color="auto"/>
                <w:right w:val="none" w:sz="0" w:space="0" w:color="auto"/>
              </w:divBdr>
            </w:div>
            <w:div w:id="716316725">
              <w:marLeft w:val="0"/>
              <w:marRight w:val="0"/>
              <w:marTop w:val="0"/>
              <w:marBottom w:val="0"/>
              <w:divBdr>
                <w:top w:val="none" w:sz="0" w:space="0" w:color="auto"/>
                <w:left w:val="none" w:sz="0" w:space="0" w:color="auto"/>
                <w:bottom w:val="none" w:sz="0" w:space="0" w:color="auto"/>
                <w:right w:val="none" w:sz="0" w:space="0" w:color="auto"/>
              </w:divBdr>
            </w:div>
            <w:div w:id="639266693">
              <w:marLeft w:val="0"/>
              <w:marRight w:val="0"/>
              <w:marTop w:val="0"/>
              <w:marBottom w:val="0"/>
              <w:divBdr>
                <w:top w:val="none" w:sz="0" w:space="0" w:color="auto"/>
                <w:left w:val="none" w:sz="0" w:space="0" w:color="auto"/>
                <w:bottom w:val="none" w:sz="0" w:space="0" w:color="auto"/>
                <w:right w:val="none" w:sz="0" w:space="0" w:color="auto"/>
              </w:divBdr>
            </w:div>
            <w:div w:id="14741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7148">
      <w:bodyDiv w:val="1"/>
      <w:marLeft w:val="0"/>
      <w:marRight w:val="0"/>
      <w:marTop w:val="0"/>
      <w:marBottom w:val="0"/>
      <w:divBdr>
        <w:top w:val="none" w:sz="0" w:space="0" w:color="auto"/>
        <w:left w:val="none" w:sz="0" w:space="0" w:color="auto"/>
        <w:bottom w:val="none" w:sz="0" w:space="0" w:color="auto"/>
        <w:right w:val="none" w:sz="0" w:space="0" w:color="auto"/>
      </w:divBdr>
      <w:divsChild>
        <w:div w:id="105387607">
          <w:marLeft w:val="0"/>
          <w:marRight w:val="0"/>
          <w:marTop w:val="0"/>
          <w:marBottom w:val="0"/>
          <w:divBdr>
            <w:top w:val="none" w:sz="0" w:space="0" w:color="auto"/>
            <w:left w:val="none" w:sz="0" w:space="0" w:color="auto"/>
            <w:bottom w:val="none" w:sz="0" w:space="0" w:color="auto"/>
            <w:right w:val="none" w:sz="0" w:space="0" w:color="auto"/>
          </w:divBdr>
          <w:divsChild>
            <w:div w:id="9114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06999">
      <w:bodyDiv w:val="1"/>
      <w:marLeft w:val="0"/>
      <w:marRight w:val="0"/>
      <w:marTop w:val="0"/>
      <w:marBottom w:val="0"/>
      <w:divBdr>
        <w:top w:val="none" w:sz="0" w:space="0" w:color="auto"/>
        <w:left w:val="none" w:sz="0" w:space="0" w:color="auto"/>
        <w:bottom w:val="none" w:sz="0" w:space="0" w:color="auto"/>
        <w:right w:val="none" w:sz="0" w:space="0" w:color="auto"/>
      </w:divBdr>
      <w:divsChild>
        <w:div w:id="2013750293">
          <w:marLeft w:val="0"/>
          <w:marRight w:val="0"/>
          <w:marTop w:val="0"/>
          <w:marBottom w:val="0"/>
          <w:divBdr>
            <w:top w:val="none" w:sz="0" w:space="0" w:color="auto"/>
            <w:left w:val="none" w:sz="0" w:space="0" w:color="auto"/>
            <w:bottom w:val="none" w:sz="0" w:space="0" w:color="auto"/>
            <w:right w:val="none" w:sz="0" w:space="0" w:color="auto"/>
          </w:divBdr>
          <w:divsChild>
            <w:div w:id="8498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02420">
      <w:bodyDiv w:val="1"/>
      <w:marLeft w:val="0"/>
      <w:marRight w:val="0"/>
      <w:marTop w:val="0"/>
      <w:marBottom w:val="0"/>
      <w:divBdr>
        <w:top w:val="none" w:sz="0" w:space="0" w:color="auto"/>
        <w:left w:val="none" w:sz="0" w:space="0" w:color="auto"/>
        <w:bottom w:val="none" w:sz="0" w:space="0" w:color="auto"/>
        <w:right w:val="none" w:sz="0" w:space="0" w:color="auto"/>
      </w:divBdr>
    </w:div>
    <w:div w:id="474565511">
      <w:bodyDiv w:val="1"/>
      <w:marLeft w:val="0"/>
      <w:marRight w:val="0"/>
      <w:marTop w:val="0"/>
      <w:marBottom w:val="0"/>
      <w:divBdr>
        <w:top w:val="none" w:sz="0" w:space="0" w:color="auto"/>
        <w:left w:val="none" w:sz="0" w:space="0" w:color="auto"/>
        <w:bottom w:val="none" w:sz="0" w:space="0" w:color="auto"/>
        <w:right w:val="none" w:sz="0" w:space="0" w:color="auto"/>
      </w:divBdr>
      <w:divsChild>
        <w:div w:id="533225786">
          <w:marLeft w:val="0"/>
          <w:marRight w:val="0"/>
          <w:marTop w:val="0"/>
          <w:marBottom w:val="0"/>
          <w:divBdr>
            <w:top w:val="none" w:sz="0" w:space="0" w:color="auto"/>
            <w:left w:val="none" w:sz="0" w:space="0" w:color="auto"/>
            <w:bottom w:val="none" w:sz="0" w:space="0" w:color="auto"/>
            <w:right w:val="none" w:sz="0" w:space="0" w:color="auto"/>
          </w:divBdr>
          <w:divsChild>
            <w:div w:id="281810241">
              <w:marLeft w:val="0"/>
              <w:marRight w:val="0"/>
              <w:marTop w:val="0"/>
              <w:marBottom w:val="0"/>
              <w:divBdr>
                <w:top w:val="none" w:sz="0" w:space="0" w:color="auto"/>
                <w:left w:val="none" w:sz="0" w:space="0" w:color="auto"/>
                <w:bottom w:val="none" w:sz="0" w:space="0" w:color="auto"/>
                <w:right w:val="none" w:sz="0" w:space="0" w:color="auto"/>
              </w:divBdr>
            </w:div>
            <w:div w:id="1668439568">
              <w:marLeft w:val="0"/>
              <w:marRight w:val="0"/>
              <w:marTop w:val="0"/>
              <w:marBottom w:val="0"/>
              <w:divBdr>
                <w:top w:val="none" w:sz="0" w:space="0" w:color="auto"/>
                <w:left w:val="none" w:sz="0" w:space="0" w:color="auto"/>
                <w:bottom w:val="none" w:sz="0" w:space="0" w:color="auto"/>
                <w:right w:val="none" w:sz="0" w:space="0" w:color="auto"/>
              </w:divBdr>
            </w:div>
            <w:div w:id="647366051">
              <w:marLeft w:val="0"/>
              <w:marRight w:val="0"/>
              <w:marTop w:val="0"/>
              <w:marBottom w:val="0"/>
              <w:divBdr>
                <w:top w:val="none" w:sz="0" w:space="0" w:color="auto"/>
                <w:left w:val="none" w:sz="0" w:space="0" w:color="auto"/>
                <w:bottom w:val="none" w:sz="0" w:space="0" w:color="auto"/>
                <w:right w:val="none" w:sz="0" w:space="0" w:color="auto"/>
              </w:divBdr>
            </w:div>
            <w:div w:id="1336492143">
              <w:marLeft w:val="0"/>
              <w:marRight w:val="0"/>
              <w:marTop w:val="0"/>
              <w:marBottom w:val="0"/>
              <w:divBdr>
                <w:top w:val="none" w:sz="0" w:space="0" w:color="auto"/>
                <w:left w:val="none" w:sz="0" w:space="0" w:color="auto"/>
                <w:bottom w:val="none" w:sz="0" w:space="0" w:color="auto"/>
                <w:right w:val="none" w:sz="0" w:space="0" w:color="auto"/>
              </w:divBdr>
            </w:div>
            <w:div w:id="159394608">
              <w:marLeft w:val="0"/>
              <w:marRight w:val="0"/>
              <w:marTop w:val="0"/>
              <w:marBottom w:val="0"/>
              <w:divBdr>
                <w:top w:val="none" w:sz="0" w:space="0" w:color="auto"/>
                <w:left w:val="none" w:sz="0" w:space="0" w:color="auto"/>
                <w:bottom w:val="none" w:sz="0" w:space="0" w:color="auto"/>
                <w:right w:val="none" w:sz="0" w:space="0" w:color="auto"/>
              </w:divBdr>
            </w:div>
            <w:div w:id="1455828026">
              <w:marLeft w:val="0"/>
              <w:marRight w:val="0"/>
              <w:marTop w:val="0"/>
              <w:marBottom w:val="0"/>
              <w:divBdr>
                <w:top w:val="none" w:sz="0" w:space="0" w:color="auto"/>
                <w:left w:val="none" w:sz="0" w:space="0" w:color="auto"/>
                <w:bottom w:val="none" w:sz="0" w:space="0" w:color="auto"/>
                <w:right w:val="none" w:sz="0" w:space="0" w:color="auto"/>
              </w:divBdr>
            </w:div>
            <w:div w:id="1322806203">
              <w:marLeft w:val="0"/>
              <w:marRight w:val="0"/>
              <w:marTop w:val="0"/>
              <w:marBottom w:val="0"/>
              <w:divBdr>
                <w:top w:val="none" w:sz="0" w:space="0" w:color="auto"/>
                <w:left w:val="none" w:sz="0" w:space="0" w:color="auto"/>
                <w:bottom w:val="none" w:sz="0" w:space="0" w:color="auto"/>
                <w:right w:val="none" w:sz="0" w:space="0" w:color="auto"/>
              </w:divBdr>
            </w:div>
            <w:div w:id="19478199">
              <w:marLeft w:val="0"/>
              <w:marRight w:val="0"/>
              <w:marTop w:val="0"/>
              <w:marBottom w:val="0"/>
              <w:divBdr>
                <w:top w:val="none" w:sz="0" w:space="0" w:color="auto"/>
                <w:left w:val="none" w:sz="0" w:space="0" w:color="auto"/>
                <w:bottom w:val="none" w:sz="0" w:space="0" w:color="auto"/>
                <w:right w:val="none" w:sz="0" w:space="0" w:color="auto"/>
              </w:divBdr>
            </w:div>
            <w:div w:id="503472964">
              <w:marLeft w:val="0"/>
              <w:marRight w:val="0"/>
              <w:marTop w:val="0"/>
              <w:marBottom w:val="0"/>
              <w:divBdr>
                <w:top w:val="none" w:sz="0" w:space="0" w:color="auto"/>
                <w:left w:val="none" w:sz="0" w:space="0" w:color="auto"/>
                <w:bottom w:val="none" w:sz="0" w:space="0" w:color="auto"/>
                <w:right w:val="none" w:sz="0" w:space="0" w:color="auto"/>
              </w:divBdr>
            </w:div>
            <w:div w:id="1494955680">
              <w:marLeft w:val="0"/>
              <w:marRight w:val="0"/>
              <w:marTop w:val="0"/>
              <w:marBottom w:val="0"/>
              <w:divBdr>
                <w:top w:val="none" w:sz="0" w:space="0" w:color="auto"/>
                <w:left w:val="none" w:sz="0" w:space="0" w:color="auto"/>
                <w:bottom w:val="none" w:sz="0" w:space="0" w:color="auto"/>
                <w:right w:val="none" w:sz="0" w:space="0" w:color="auto"/>
              </w:divBdr>
            </w:div>
            <w:div w:id="584266831">
              <w:marLeft w:val="0"/>
              <w:marRight w:val="0"/>
              <w:marTop w:val="0"/>
              <w:marBottom w:val="0"/>
              <w:divBdr>
                <w:top w:val="none" w:sz="0" w:space="0" w:color="auto"/>
                <w:left w:val="none" w:sz="0" w:space="0" w:color="auto"/>
                <w:bottom w:val="none" w:sz="0" w:space="0" w:color="auto"/>
                <w:right w:val="none" w:sz="0" w:space="0" w:color="auto"/>
              </w:divBdr>
            </w:div>
            <w:div w:id="1221289459">
              <w:marLeft w:val="0"/>
              <w:marRight w:val="0"/>
              <w:marTop w:val="0"/>
              <w:marBottom w:val="0"/>
              <w:divBdr>
                <w:top w:val="none" w:sz="0" w:space="0" w:color="auto"/>
                <w:left w:val="none" w:sz="0" w:space="0" w:color="auto"/>
                <w:bottom w:val="none" w:sz="0" w:space="0" w:color="auto"/>
                <w:right w:val="none" w:sz="0" w:space="0" w:color="auto"/>
              </w:divBdr>
            </w:div>
            <w:div w:id="1238324860">
              <w:marLeft w:val="0"/>
              <w:marRight w:val="0"/>
              <w:marTop w:val="0"/>
              <w:marBottom w:val="0"/>
              <w:divBdr>
                <w:top w:val="none" w:sz="0" w:space="0" w:color="auto"/>
                <w:left w:val="none" w:sz="0" w:space="0" w:color="auto"/>
                <w:bottom w:val="none" w:sz="0" w:space="0" w:color="auto"/>
                <w:right w:val="none" w:sz="0" w:space="0" w:color="auto"/>
              </w:divBdr>
            </w:div>
            <w:div w:id="1756434713">
              <w:marLeft w:val="0"/>
              <w:marRight w:val="0"/>
              <w:marTop w:val="0"/>
              <w:marBottom w:val="0"/>
              <w:divBdr>
                <w:top w:val="none" w:sz="0" w:space="0" w:color="auto"/>
                <w:left w:val="none" w:sz="0" w:space="0" w:color="auto"/>
                <w:bottom w:val="none" w:sz="0" w:space="0" w:color="auto"/>
                <w:right w:val="none" w:sz="0" w:space="0" w:color="auto"/>
              </w:divBdr>
            </w:div>
            <w:div w:id="1850213770">
              <w:marLeft w:val="0"/>
              <w:marRight w:val="0"/>
              <w:marTop w:val="0"/>
              <w:marBottom w:val="0"/>
              <w:divBdr>
                <w:top w:val="none" w:sz="0" w:space="0" w:color="auto"/>
                <w:left w:val="none" w:sz="0" w:space="0" w:color="auto"/>
                <w:bottom w:val="none" w:sz="0" w:space="0" w:color="auto"/>
                <w:right w:val="none" w:sz="0" w:space="0" w:color="auto"/>
              </w:divBdr>
            </w:div>
            <w:div w:id="433139161">
              <w:marLeft w:val="0"/>
              <w:marRight w:val="0"/>
              <w:marTop w:val="0"/>
              <w:marBottom w:val="0"/>
              <w:divBdr>
                <w:top w:val="none" w:sz="0" w:space="0" w:color="auto"/>
                <w:left w:val="none" w:sz="0" w:space="0" w:color="auto"/>
                <w:bottom w:val="none" w:sz="0" w:space="0" w:color="auto"/>
                <w:right w:val="none" w:sz="0" w:space="0" w:color="auto"/>
              </w:divBdr>
            </w:div>
            <w:div w:id="1952474747">
              <w:marLeft w:val="0"/>
              <w:marRight w:val="0"/>
              <w:marTop w:val="0"/>
              <w:marBottom w:val="0"/>
              <w:divBdr>
                <w:top w:val="none" w:sz="0" w:space="0" w:color="auto"/>
                <w:left w:val="none" w:sz="0" w:space="0" w:color="auto"/>
                <w:bottom w:val="none" w:sz="0" w:space="0" w:color="auto"/>
                <w:right w:val="none" w:sz="0" w:space="0" w:color="auto"/>
              </w:divBdr>
            </w:div>
            <w:div w:id="447818698">
              <w:marLeft w:val="0"/>
              <w:marRight w:val="0"/>
              <w:marTop w:val="0"/>
              <w:marBottom w:val="0"/>
              <w:divBdr>
                <w:top w:val="none" w:sz="0" w:space="0" w:color="auto"/>
                <w:left w:val="none" w:sz="0" w:space="0" w:color="auto"/>
                <w:bottom w:val="none" w:sz="0" w:space="0" w:color="auto"/>
                <w:right w:val="none" w:sz="0" w:space="0" w:color="auto"/>
              </w:divBdr>
            </w:div>
            <w:div w:id="1774351494">
              <w:marLeft w:val="0"/>
              <w:marRight w:val="0"/>
              <w:marTop w:val="0"/>
              <w:marBottom w:val="0"/>
              <w:divBdr>
                <w:top w:val="none" w:sz="0" w:space="0" w:color="auto"/>
                <w:left w:val="none" w:sz="0" w:space="0" w:color="auto"/>
                <w:bottom w:val="none" w:sz="0" w:space="0" w:color="auto"/>
                <w:right w:val="none" w:sz="0" w:space="0" w:color="auto"/>
              </w:divBdr>
            </w:div>
            <w:div w:id="1971862522">
              <w:marLeft w:val="0"/>
              <w:marRight w:val="0"/>
              <w:marTop w:val="0"/>
              <w:marBottom w:val="0"/>
              <w:divBdr>
                <w:top w:val="none" w:sz="0" w:space="0" w:color="auto"/>
                <w:left w:val="none" w:sz="0" w:space="0" w:color="auto"/>
                <w:bottom w:val="none" w:sz="0" w:space="0" w:color="auto"/>
                <w:right w:val="none" w:sz="0" w:space="0" w:color="auto"/>
              </w:divBdr>
            </w:div>
            <w:div w:id="2009474839">
              <w:marLeft w:val="0"/>
              <w:marRight w:val="0"/>
              <w:marTop w:val="0"/>
              <w:marBottom w:val="0"/>
              <w:divBdr>
                <w:top w:val="none" w:sz="0" w:space="0" w:color="auto"/>
                <w:left w:val="none" w:sz="0" w:space="0" w:color="auto"/>
                <w:bottom w:val="none" w:sz="0" w:space="0" w:color="auto"/>
                <w:right w:val="none" w:sz="0" w:space="0" w:color="auto"/>
              </w:divBdr>
            </w:div>
            <w:div w:id="808860586">
              <w:marLeft w:val="0"/>
              <w:marRight w:val="0"/>
              <w:marTop w:val="0"/>
              <w:marBottom w:val="0"/>
              <w:divBdr>
                <w:top w:val="none" w:sz="0" w:space="0" w:color="auto"/>
                <w:left w:val="none" w:sz="0" w:space="0" w:color="auto"/>
                <w:bottom w:val="none" w:sz="0" w:space="0" w:color="auto"/>
                <w:right w:val="none" w:sz="0" w:space="0" w:color="auto"/>
              </w:divBdr>
            </w:div>
            <w:div w:id="145248684">
              <w:marLeft w:val="0"/>
              <w:marRight w:val="0"/>
              <w:marTop w:val="0"/>
              <w:marBottom w:val="0"/>
              <w:divBdr>
                <w:top w:val="none" w:sz="0" w:space="0" w:color="auto"/>
                <w:left w:val="none" w:sz="0" w:space="0" w:color="auto"/>
                <w:bottom w:val="none" w:sz="0" w:space="0" w:color="auto"/>
                <w:right w:val="none" w:sz="0" w:space="0" w:color="auto"/>
              </w:divBdr>
            </w:div>
            <w:div w:id="1569457268">
              <w:marLeft w:val="0"/>
              <w:marRight w:val="0"/>
              <w:marTop w:val="0"/>
              <w:marBottom w:val="0"/>
              <w:divBdr>
                <w:top w:val="none" w:sz="0" w:space="0" w:color="auto"/>
                <w:left w:val="none" w:sz="0" w:space="0" w:color="auto"/>
                <w:bottom w:val="none" w:sz="0" w:space="0" w:color="auto"/>
                <w:right w:val="none" w:sz="0" w:space="0" w:color="auto"/>
              </w:divBdr>
            </w:div>
            <w:div w:id="1849909640">
              <w:marLeft w:val="0"/>
              <w:marRight w:val="0"/>
              <w:marTop w:val="0"/>
              <w:marBottom w:val="0"/>
              <w:divBdr>
                <w:top w:val="none" w:sz="0" w:space="0" w:color="auto"/>
                <w:left w:val="none" w:sz="0" w:space="0" w:color="auto"/>
                <w:bottom w:val="none" w:sz="0" w:space="0" w:color="auto"/>
                <w:right w:val="none" w:sz="0" w:space="0" w:color="auto"/>
              </w:divBdr>
            </w:div>
            <w:div w:id="14167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8718">
      <w:bodyDiv w:val="1"/>
      <w:marLeft w:val="0"/>
      <w:marRight w:val="0"/>
      <w:marTop w:val="0"/>
      <w:marBottom w:val="0"/>
      <w:divBdr>
        <w:top w:val="none" w:sz="0" w:space="0" w:color="auto"/>
        <w:left w:val="none" w:sz="0" w:space="0" w:color="auto"/>
        <w:bottom w:val="none" w:sz="0" w:space="0" w:color="auto"/>
        <w:right w:val="none" w:sz="0" w:space="0" w:color="auto"/>
      </w:divBdr>
      <w:divsChild>
        <w:div w:id="1836338047">
          <w:marLeft w:val="0"/>
          <w:marRight w:val="0"/>
          <w:marTop w:val="48"/>
          <w:marBottom w:val="48"/>
          <w:divBdr>
            <w:top w:val="none" w:sz="0" w:space="0" w:color="auto"/>
            <w:left w:val="none" w:sz="0" w:space="0" w:color="auto"/>
            <w:bottom w:val="none" w:sz="0" w:space="0" w:color="auto"/>
            <w:right w:val="none" w:sz="0" w:space="0" w:color="auto"/>
          </w:divBdr>
        </w:div>
        <w:div w:id="1926842978">
          <w:marLeft w:val="0"/>
          <w:marRight w:val="0"/>
          <w:marTop w:val="48"/>
          <w:marBottom w:val="48"/>
          <w:divBdr>
            <w:top w:val="none" w:sz="0" w:space="0" w:color="auto"/>
            <w:left w:val="none" w:sz="0" w:space="0" w:color="auto"/>
            <w:bottom w:val="none" w:sz="0" w:space="0" w:color="auto"/>
            <w:right w:val="none" w:sz="0" w:space="0" w:color="auto"/>
          </w:divBdr>
        </w:div>
      </w:divsChild>
    </w:div>
    <w:div w:id="488715582">
      <w:bodyDiv w:val="1"/>
      <w:marLeft w:val="0"/>
      <w:marRight w:val="0"/>
      <w:marTop w:val="0"/>
      <w:marBottom w:val="0"/>
      <w:divBdr>
        <w:top w:val="none" w:sz="0" w:space="0" w:color="auto"/>
        <w:left w:val="none" w:sz="0" w:space="0" w:color="auto"/>
        <w:bottom w:val="none" w:sz="0" w:space="0" w:color="auto"/>
        <w:right w:val="none" w:sz="0" w:space="0" w:color="auto"/>
      </w:divBdr>
      <w:divsChild>
        <w:div w:id="2051954938">
          <w:marLeft w:val="0"/>
          <w:marRight w:val="0"/>
          <w:marTop w:val="0"/>
          <w:marBottom w:val="0"/>
          <w:divBdr>
            <w:top w:val="none" w:sz="0" w:space="0" w:color="auto"/>
            <w:left w:val="none" w:sz="0" w:space="0" w:color="auto"/>
            <w:bottom w:val="none" w:sz="0" w:space="0" w:color="auto"/>
            <w:right w:val="none" w:sz="0" w:space="0" w:color="auto"/>
          </w:divBdr>
          <w:divsChild>
            <w:div w:id="1371957675">
              <w:marLeft w:val="0"/>
              <w:marRight w:val="0"/>
              <w:marTop w:val="0"/>
              <w:marBottom w:val="0"/>
              <w:divBdr>
                <w:top w:val="none" w:sz="0" w:space="0" w:color="auto"/>
                <w:left w:val="none" w:sz="0" w:space="0" w:color="auto"/>
                <w:bottom w:val="none" w:sz="0" w:space="0" w:color="auto"/>
                <w:right w:val="none" w:sz="0" w:space="0" w:color="auto"/>
              </w:divBdr>
            </w:div>
            <w:div w:id="1937135000">
              <w:marLeft w:val="0"/>
              <w:marRight w:val="0"/>
              <w:marTop w:val="0"/>
              <w:marBottom w:val="0"/>
              <w:divBdr>
                <w:top w:val="none" w:sz="0" w:space="0" w:color="auto"/>
                <w:left w:val="none" w:sz="0" w:space="0" w:color="auto"/>
                <w:bottom w:val="none" w:sz="0" w:space="0" w:color="auto"/>
                <w:right w:val="none" w:sz="0" w:space="0" w:color="auto"/>
              </w:divBdr>
            </w:div>
            <w:div w:id="1005133494">
              <w:marLeft w:val="0"/>
              <w:marRight w:val="0"/>
              <w:marTop w:val="0"/>
              <w:marBottom w:val="0"/>
              <w:divBdr>
                <w:top w:val="none" w:sz="0" w:space="0" w:color="auto"/>
                <w:left w:val="none" w:sz="0" w:space="0" w:color="auto"/>
                <w:bottom w:val="none" w:sz="0" w:space="0" w:color="auto"/>
                <w:right w:val="none" w:sz="0" w:space="0" w:color="auto"/>
              </w:divBdr>
            </w:div>
            <w:div w:id="870730608">
              <w:marLeft w:val="0"/>
              <w:marRight w:val="0"/>
              <w:marTop w:val="0"/>
              <w:marBottom w:val="0"/>
              <w:divBdr>
                <w:top w:val="none" w:sz="0" w:space="0" w:color="auto"/>
                <w:left w:val="none" w:sz="0" w:space="0" w:color="auto"/>
                <w:bottom w:val="none" w:sz="0" w:space="0" w:color="auto"/>
                <w:right w:val="none" w:sz="0" w:space="0" w:color="auto"/>
              </w:divBdr>
            </w:div>
            <w:div w:id="876117362">
              <w:marLeft w:val="0"/>
              <w:marRight w:val="0"/>
              <w:marTop w:val="0"/>
              <w:marBottom w:val="0"/>
              <w:divBdr>
                <w:top w:val="none" w:sz="0" w:space="0" w:color="auto"/>
                <w:left w:val="none" w:sz="0" w:space="0" w:color="auto"/>
                <w:bottom w:val="none" w:sz="0" w:space="0" w:color="auto"/>
                <w:right w:val="none" w:sz="0" w:space="0" w:color="auto"/>
              </w:divBdr>
            </w:div>
            <w:div w:id="499125157">
              <w:marLeft w:val="0"/>
              <w:marRight w:val="0"/>
              <w:marTop w:val="0"/>
              <w:marBottom w:val="0"/>
              <w:divBdr>
                <w:top w:val="none" w:sz="0" w:space="0" w:color="auto"/>
                <w:left w:val="none" w:sz="0" w:space="0" w:color="auto"/>
                <w:bottom w:val="none" w:sz="0" w:space="0" w:color="auto"/>
                <w:right w:val="none" w:sz="0" w:space="0" w:color="auto"/>
              </w:divBdr>
            </w:div>
            <w:div w:id="1359970288">
              <w:marLeft w:val="0"/>
              <w:marRight w:val="0"/>
              <w:marTop w:val="0"/>
              <w:marBottom w:val="0"/>
              <w:divBdr>
                <w:top w:val="none" w:sz="0" w:space="0" w:color="auto"/>
                <w:left w:val="none" w:sz="0" w:space="0" w:color="auto"/>
                <w:bottom w:val="none" w:sz="0" w:space="0" w:color="auto"/>
                <w:right w:val="none" w:sz="0" w:space="0" w:color="auto"/>
              </w:divBdr>
            </w:div>
            <w:div w:id="1325083632">
              <w:marLeft w:val="0"/>
              <w:marRight w:val="0"/>
              <w:marTop w:val="0"/>
              <w:marBottom w:val="0"/>
              <w:divBdr>
                <w:top w:val="none" w:sz="0" w:space="0" w:color="auto"/>
                <w:left w:val="none" w:sz="0" w:space="0" w:color="auto"/>
                <w:bottom w:val="none" w:sz="0" w:space="0" w:color="auto"/>
                <w:right w:val="none" w:sz="0" w:space="0" w:color="auto"/>
              </w:divBdr>
            </w:div>
            <w:div w:id="885873990">
              <w:marLeft w:val="0"/>
              <w:marRight w:val="0"/>
              <w:marTop w:val="0"/>
              <w:marBottom w:val="0"/>
              <w:divBdr>
                <w:top w:val="none" w:sz="0" w:space="0" w:color="auto"/>
                <w:left w:val="none" w:sz="0" w:space="0" w:color="auto"/>
                <w:bottom w:val="none" w:sz="0" w:space="0" w:color="auto"/>
                <w:right w:val="none" w:sz="0" w:space="0" w:color="auto"/>
              </w:divBdr>
            </w:div>
            <w:div w:id="1913199531">
              <w:marLeft w:val="0"/>
              <w:marRight w:val="0"/>
              <w:marTop w:val="0"/>
              <w:marBottom w:val="0"/>
              <w:divBdr>
                <w:top w:val="none" w:sz="0" w:space="0" w:color="auto"/>
                <w:left w:val="none" w:sz="0" w:space="0" w:color="auto"/>
                <w:bottom w:val="none" w:sz="0" w:space="0" w:color="auto"/>
                <w:right w:val="none" w:sz="0" w:space="0" w:color="auto"/>
              </w:divBdr>
            </w:div>
            <w:div w:id="1970355343">
              <w:marLeft w:val="0"/>
              <w:marRight w:val="0"/>
              <w:marTop w:val="0"/>
              <w:marBottom w:val="0"/>
              <w:divBdr>
                <w:top w:val="none" w:sz="0" w:space="0" w:color="auto"/>
                <w:left w:val="none" w:sz="0" w:space="0" w:color="auto"/>
                <w:bottom w:val="none" w:sz="0" w:space="0" w:color="auto"/>
                <w:right w:val="none" w:sz="0" w:space="0" w:color="auto"/>
              </w:divBdr>
            </w:div>
            <w:div w:id="1583637331">
              <w:marLeft w:val="0"/>
              <w:marRight w:val="0"/>
              <w:marTop w:val="0"/>
              <w:marBottom w:val="0"/>
              <w:divBdr>
                <w:top w:val="none" w:sz="0" w:space="0" w:color="auto"/>
                <w:left w:val="none" w:sz="0" w:space="0" w:color="auto"/>
                <w:bottom w:val="none" w:sz="0" w:space="0" w:color="auto"/>
                <w:right w:val="none" w:sz="0" w:space="0" w:color="auto"/>
              </w:divBdr>
            </w:div>
            <w:div w:id="109664622">
              <w:marLeft w:val="0"/>
              <w:marRight w:val="0"/>
              <w:marTop w:val="0"/>
              <w:marBottom w:val="0"/>
              <w:divBdr>
                <w:top w:val="none" w:sz="0" w:space="0" w:color="auto"/>
                <w:left w:val="none" w:sz="0" w:space="0" w:color="auto"/>
                <w:bottom w:val="none" w:sz="0" w:space="0" w:color="auto"/>
                <w:right w:val="none" w:sz="0" w:space="0" w:color="auto"/>
              </w:divBdr>
            </w:div>
            <w:div w:id="2035156296">
              <w:marLeft w:val="0"/>
              <w:marRight w:val="0"/>
              <w:marTop w:val="0"/>
              <w:marBottom w:val="0"/>
              <w:divBdr>
                <w:top w:val="none" w:sz="0" w:space="0" w:color="auto"/>
                <w:left w:val="none" w:sz="0" w:space="0" w:color="auto"/>
                <w:bottom w:val="none" w:sz="0" w:space="0" w:color="auto"/>
                <w:right w:val="none" w:sz="0" w:space="0" w:color="auto"/>
              </w:divBdr>
            </w:div>
            <w:div w:id="878010398">
              <w:marLeft w:val="0"/>
              <w:marRight w:val="0"/>
              <w:marTop w:val="0"/>
              <w:marBottom w:val="0"/>
              <w:divBdr>
                <w:top w:val="none" w:sz="0" w:space="0" w:color="auto"/>
                <w:left w:val="none" w:sz="0" w:space="0" w:color="auto"/>
                <w:bottom w:val="none" w:sz="0" w:space="0" w:color="auto"/>
                <w:right w:val="none" w:sz="0" w:space="0" w:color="auto"/>
              </w:divBdr>
            </w:div>
            <w:div w:id="2021809054">
              <w:marLeft w:val="0"/>
              <w:marRight w:val="0"/>
              <w:marTop w:val="0"/>
              <w:marBottom w:val="0"/>
              <w:divBdr>
                <w:top w:val="none" w:sz="0" w:space="0" w:color="auto"/>
                <w:left w:val="none" w:sz="0" w:space="0" w:color="auto"/>
                <w:bottom w:val="none" w:sz="0" w:space="0" w:color="auto"/>
                <w:right w:val="none" w:sz="0" w:space="0" w:color="auto"/>
              </w:divBdr>
            </w:div>
            <w:div w:id="1927379753">
              <w:marLeft w:val="0"/>
              <w:marRight w:val="0"/>
              <w:marTop w:val="0"/>
              <w:marBottom w:val="0"/>
              <w:divBdr>
                <w:top w:val="none" w:sz="0" w:space="0" w:color="auto"/>
                <w:left w:val="none" w:sz="0" w:space="0" w:color="auto"/>
                <w:bottom w:val="none" w:sz="0" w:space="0" w:color="auto"/>
                <w:right w:val="none" w:sz="0" w:space="0" w:color="auto"/>
              </w:divBdr>
            </w:div>
            <w:div w:id="272175987">
              <w:marLeft w:val="0"/>
              <w:marRight w:val="0"/>
              <w:marTop w:val="0"/>
              <w:marBottom w:val="0"/>
              <w:divBdr>
                <w:top w:val="none" w:sz="0" w:space="0" w:color="auto"/>
                <w:left w:val="none" w:sz="0" w:space="0" w:color="auto"/>
                <w:bottom w:val="none" w:sz="0" w:space="0" w:color="auto"/>
                <w:right w:val="none" w:sz="0" w:space="0" w:color="auto"/>
              </w:divBdr>
            </w:div>
            <w:div w:id="1052196538">
              <w:marLeft w:val="0"/>
              <w:marRight w:val="0"/>
              <w:marTop w:val="0"/>
              <w:marBottom w:val="0"/>
              <w:divBdr>
                <w:top w:val="none" w:sz="0" w:space="0" w:color="auto"/>
                <w:left w:val="none" w:sz="0" w:space="0" w:color="auto"/>
                <w:bottom w:val="none" w:sz="0" w:space="0" w:color="auto"/>
                <w:right w:val="none" w:sz="0" w:space="0" w:color="auto"/>
              </w:divBdr>
            </w:div>
            <w:div w:id="154303641">
              <w:marLeft w:val="0"/>
              <w:marRight w:val="0"/>
              <w:marTop w:val="0"/>
              <w:marBottom w:val="0"/>
              <w:divBdr>
                <w:top w:val="none" w:sz="0" w:space="0" w:color="auto"/>
                <w:left w:val="none" w:sz="0" w:space="0" w:color="auto"/>
                <w:bottom w:val="none" w:sz="0" w:space="0" w:color="auto"/>
                <w:right w:val="none" w:sz="0" w:space="0" w:color="auto"/>
              </w:divBdr>
            </w:div>
            <w:div w:id="385564290">
              <w:marLeft w:val="0"/>
              <w:marRight w:val="0"/>
              <w:marTop w:val="0"/>
              <w:marBottom w:val="0"/>
              <w:divBdr>
                <w:top w:val="none" w:sz="0" w:space="0" w:color="auto"/>
                <w:left w:val="none" w:sz="0" w:space="0" w:color="auto"/>
                <w:bottom w:val="none" w:sz="0" w:space="0" w:color="auto"/>
                <w:right w:val="none" w:sz="0" w:space="0" w:color="auto"/>
              </w:divBdr>
            </w:div>
            <w:div w:id="502090221">
              <w:marLeft w:val="0"/>
              <w:marRight w:val="0"/>
              <w:marTop w:val="0"/>
              <w:marBottom w:val="0"/>
              <w:divBdr>
                <w:top w:val="none" w:sz="0" w:space="0" w:color="auto"/>
                <w:left w:val="none" w:sz="0" w:space="0" w:color="auto"/>
                <w:bottom w:val="none" w:sz="0" w:space="0" w:color="auto"/>
                <w:right w:val="none" w:sz="0" w:space="0" w:color="auto"/>
              </w:divBdr>
            </w:div>
            <w:div w:id="830488577">
              <w:marLeft w:val="0"/>
              <w:marRight w:val="0"/>
              <w:marTop w:val="0"/>
              <w:marBottom w:val="0"/>
              <w:divBdr>
                <w:top w:val="none" w:sz="0" w:space="0" w:color="auto"/>
                <w:left w:val="none" w:sz="0" w:space="0" w:color="auto"/>
                <w:bottom w:val="none" w:sz="0" w:space="0" w:color="auto"/>
                <w:right w:val="none" w:sz="0" w:space="0" w:color="auto"/>
              </w:divBdr>
            </w:div>
            <w:div w:id="1959335038">
              <w:marLeft w:val="0"/>
              <w:marRight w:val="0"/>
              <w:marTop w:val="0"/>
              <w:marBottom w:val="0"/>
              <w:divBdr>
                <w:top w:val="none" w:sz="0" w:space="0" w:color="auto"/>
                <w:left w:val="none" w:sz="0" w:space="0" w:color="auto"/>
                <w:bottom w:val="none" w:sz="0" w:space="0" w:color="auto"/>
                <w:right w:val="none" w:sz="0" w:space="0" w:color="auto"/>
              </w:divBdr>
            </w:div>
            <w:div w:id="7221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6669">
      <w:bodyDiv w:val="1"/>
      <w:marLeft w:val="0"/>
      <w:marRight w:val="0"/>
      <w:marTop w:val="0"/>
      <w:marBottom w:val="0"/>
      <w:divBdr>
        <w:top w:val="none" w:sz="0" w:space="0" w:color="auto"/>
        <w:left w:val="none" w:sz="0" w:space="0" w:color="auto"/>
        <w:bottom w:val="none" w:sz="0" w:space="0" w:color="auto"/>
        <w:right w:val="none" w:sz="0" w:space="0" w:color="auto"/>
      </w:divBdr>
    </w:div>
    <w:div w:id="577832030">
      <w:bodyDiv w:val="1"/>
      <w:marLeft w:val="0"/>
      <w:marRight w:val="0"/>
      <w:marTop w:val="0"/>
      <w:marBottom w:val="0"/>
      <w:divBdr>
        <w:top w:val="none" w:sz="0" w:space="0" w:color="auto"/>
        <w:left w:val="none" w:sz="0" w:space="0" w:color="auto"/>
        <w:bottom w:val="none" w:sz="0" w:space="0" w:color="auto"/>
        <w:right w:val="none" w:sz="0" w:space="0" w:color="auto"/>
      </w:divBdr>
      <w:divsChild>
        <w:div w:id="186526614">
          <w:marLeft w:val="0"/>
          <w:marRight w:val="0"/>
          <w:marTop w:val="0"/>
          <w:marBottom w:val="225"/>
          <w:divBdr>
            <w:top w:val="none" w:sz="0" w:space="0" w:color="auto"/>
            <w:left w:val="none" w:sz="0" w:space="0" w:color="auto"/>
            <w:bottom w:val="none" w:sz="0" w:space="0" w:color="auto"/>
            <w:right w:val="none" w:sz="0" w:space="0" w:color="auto"/>
          </w:divBdr>
        </w:div>
        <w:div w:id="634794733">
          <w:marLeft w:val="0"/>
          <w:marRight w:val="0"/>
          <w:marTop w:val="0"/>
          <w:marBottom w:val="225"/>
          <w:divBdr>
            <w:top w:val="none" w:sz="0" w:space="0" w:color="auto"/>
            <w:left w:val="none" w:sz="0" w:space="0" w:color="auto"/>
            <w:bottom w:val="none" w:sz="0" w:space="0" w:color="auto"/>
            <w:right w:val="none" w:sz="0" w:space="0" w:color="auto"/>
          </w:divBdr>
        </w:div>
        <w:div w:id="648746510">
          <w:marLeft w:val="0"/>
          <w:marRight w:val="0"/>
          <w:marTop w:val="0"/>
          <w:marBottom w:val="225"/>
          <w:divBdr>
            <w:top w:val="none" w:sz="0" w:space="0" w:color="auto"/>
            <w:left w:val="none" w:sz="0" w:space="0" w:color="auto"/>
            <w:bottom w:val="none" w:sz="0" w:space="0" w:color="auto"/>
            <w:right w:val="none" w:sz="0" w:space="0" w:color="auto"/>
          </w:divBdr>
        </w:div>
        <w:div w:id="684743443">
          <w:marLeft w:val="0"/>
          <w:marRight w:val="0"/>
          <w:marTop w:val="0"/>
          <w:marBottom w:val="225"/>
          <w:divBdr>
            <w:top w:val="none" w:sz="0" w:space="0" w:color="auto"/>
            <w:left w:val="none" w:sz="0" w:space="0" w:color="auto"/>
            <w:bottom w:val="none" w:sz="0" w:space="0" w:color="auto"/>
            <w:right w:val="none" w:sz="0" w:space="0" w:color="auto"/>
          </w:divBdr>
        </w:div>
        <w:div w:id="696349400">
          <w:marLeft w:val="0"/>
          <w:marRight w:val="0"/>
          <w:marTop w:val="0"/>
          <w:marBottom w:val="225"/>
          <w:divBdr>
            <w:top w:val="none" w:sz="0" w:space="0" w:color="auto"/>
            <w:left w:val="none" w:sz="0" w:space="0" w:color="auto"/>
            <w:bottom w:val="none" w:sz="0" w:space="0" w:color="auto"/>
            <w:right w:val="none" w:sz="0" w:space="0" w:color="auto"/>
          </w:divBdr>
        </w:div>
        <w:div w:id="797450010">
          <w:marLeft w:val="0"/>
          <w:marRight w:val="0"/>
          <w:marTop w:val="0"/>
          <w:marBottom w:val="225"/>
          <w:divBdr>
            <w:top w:val="none" w:sz="0" w:space="0" w:color="auto"/>
            <w:left w:val="none" w:sz="0" w:space="0" w:color="auto"/>
            <w:bottom w:val="none" w:sz="0" w:space="0" w:color="auto"/>
            <w:right w:val="none" w:sz="0" w:space="0" w:color="auto"/>
          </w:divBdr>
        </w:div>
        <w:div w:id="962464492">
          <w:marLeft w:val="0"/>
          <w:marRight w:val="0"/>
          <w:marTop w:val="0"/>
          <w:marBottom w:val="225"/>
          <w:divBdr>
            <w:top w:val="none" w:sz="0" w:space="0" w:color="auto"/>
            <w:left w:val="none" w:sz="0" w:space="0" w:color="auto"/>
            <w:bottom w:val="none" w:sz="0" w:space="0" w:color="auto"/>
            <w:right w:val="none" w:sz="0" w:space="0" w:color="auto"/>
          </w:divBdr>
        </w:div>
        <w:div w:id="1008025385">
          <w:marLeft w:val="0"/>
          <w:marRight w:val="0"/>
          <w:marTop w:val="0"/>
          <w:marBottom w:val="225"/>
          <w:divBdr>
            <w:top w:val="none" w:sz="0" w:space="0" w:color="auto"/>
            <w:left w:val="none" w:sz="0" w:space="0" w:color="auto"/>
            <w:bottom w:val="none" w:sz="0" w:space="0" w:color="auto"/>
            <w:right w:val="none" w:sz="0" w:space="0" w:color="auto"/>
          </w:divBdr>
        </w:div>
        <w:div w:id="1009991847">
          <w:marLeft w:val="0"/>
          <w:marRight w:val="0"/>
          <w:marTop w:val="0"/>
          <w:marBottom w:val="225"/>
          <w:divBdr>
            <w:top w:val="none" w:sz="0" w:space="0" w:color="auto"/>
            <w:left w:val="none" w:sz="0" w:space="0" w:color="auto"/>
            <w:bottom w:val="none" w:sz="0" w:space="0" w:color="auto"/>
            <w:right w:val="none" w:sz="0" w:space="0" w:color="auto"/>
          </w:divBdr>
        </w:div>
        <w:div w:id="1562983496">
          <w:marLeft w:val="0"/>
          <w:marRight w:val="0"/>
          <w:marTop w:val="0"/>
          <w:marBottom w:val="225"/>
          <w:divBdr>
            <w:top w:val="none" w:sz="0" w:space="0" w:color="auto"/>
            <w:left w:val="none" w:sz="0" w:space="0" w:color="auto"/>
            <w:bottom w:val="none" w:sz="0" w:space="0" w:color="auto"/>
            <w:right w:val="none" w:sz="0" w:space="0" w:color="auto"/>
          </w:divBdr>
        </w:div>
        <w:div w:id="1631209691">
          <w:marLeft w:val="0"/>
          <w:marRight w:val="0"/>
          <w:marTop w:val="0"/>
          <w:marBottom w:val="225"/>
          <w:divBdr>
            <w:top w:val="none" w:sz="0" w:space="0" w:color="auto"/>
            <w:left w:val="none" w:sz="0" w:space="0" w:color="auto"/>
            <w:bottom w:val="none" w:sz="0" w:space="0" w:color="auto"/>
            <w:right w:val="none" w:sz="0" w:space="0" w:color="auto"/>
          </w:divBdr>
        </w:div>
        <w:div w:id="1956059690">
          <w:marLeft w:val="0"/>
          <w:marRight w:val="0"/>
          <w:marTop w:val="0"/>
          <w:marBottom w:val="225"/>
          <w:divBdr>
            <w:top w:val="none" w:sz="0" w:space="0" w:color="auto"/>
            <w:left w:val="none" w:sz="0" w:space="0" w:color="auto"/>
            <w:bottom w:val="none" w:sz="0" w:space="0" w:color="auto"/>
            <w:right w:val="none" w:sz="0" w:space="0" w:color="auto"/>
          </w:divBdr>
        </w:div>
        <w:div w:id="2038043006">
          <w:marLeft w:val="0"/>
          <w:marRight w:val="0"/>
          <w:marTop w:val="0"/>
          <w:marBottom w:val="225"/>
          <w:divBdr>
            <w:top w:val="none" w:sz="0" w:space="0" w:color="auto"/>
            <w:left w:val="none" w:sz="0" w:space="0" w:color="auto"/>
            <w:bottom w:val="none" w:sz="0" w:space="0" w:color="auto"/>
            <w:right w:val="none" w:sz="0" w:space="0" w:color="auto"/>
          </w:divBdr>
        </w:div>
      </w:divsChild>
    </w:div>
    <w:div w:id="594023834">
      <w:bodyDiv w:val="1"/>
      <w:marLeft w:val="0"/>
      <w:marRight w:val="0"/>
      <w:marTop w:val="0"/>
      <w:marBottom w:val="0"/>
      <w:divBdr>
        <w:top w:val="none" w:sz="0" w:space="0" w:color="auto"/>
        <w:left w:val="none" w:sz="0" w:space="0" w:color="auto"/>
        <w:bottom w:val="none" w:sz="0" w:space="0" w:color="auto"/>
        <w:right w:val="none" w:sz="0" w:space="0" w:color="auto"/>
      </w:divBdr>
      <w:divsChild>
        <w:div w:id="623659377">
          <w:marLeft w:val="0"/>
          <w:marRight w:val="0"/>
          <w:marTop w:val="0"/>
          <w:marBottom w:val="0"/>
          <w:divBdr>
            <w:top w:val="none" w:sz="0" w:space="0" w:color="auto"/>
            <w:left w:val="none" w:sz="0" w:space="0" w:color="auto"/>
            <w:bottom w:val="none" w:sz="0" w:space="0" w:color="auto"/>
            <w:right w:val="none" w:sz="0" w:space="0" w:color="auto"/>
          </w:divBdr>
          <w:divsChild>
            <w:div w:id="21201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3405">
      <w:bodyDiv w:val="1"/>
      <w:marLeft w:val="0"/>
      <w:marRight w:val="0"/>
      <w:marTop w:val="0"/>
      <w:marBottom w:val="0"/>
      <w:divBdr>
        <w:top w:val="none" w:sz="0" w:space="0" w:color="auto"/>
        <w:left w:val="none" w:sz="0" w:space="0" w:color="auto"/>
        <w:bottom w:val="none" w:sz="0" w:space="0" w:color="auto"/>
        <w:right w:val="none" w:sz="0" w:space="0" w:color="auto"/>
      </w:divBdr>
      <w:divsChild>
        <w:div w:id="1378823155">
          <w:marLeft w:val="0"/>
          <w:marRight w:val="0"/>
          <w:marTop w:val="0"/>
          <w:marBottom w:val="0"/>
          <w:divBdr>
            <w:top w:val="none" w:sz="0" w:space="0" w:color="auto"/>
            <w:left w:val="none" w:sz="0" w:space="0" w:color="auto"/>
            <w:bottom w:val="none" w:sz="0" w:space="0" w:color="auto"/>
            <w:right w:val="none" w:sz="0" w:space="0" w:color="auto"/>
          </w:divBdr>
          <w:divsChild>
            <w:div w:id="10817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17147">
      <w:bodyDiv w:val="1"/>
      <w:marLeft w:val="0"/>
      <w:marRight w:val="0"/>
      <w:marTop w:val="0"/>
      <w:marBottom w:val="0"/>
      <w:divBdr>
        <w:top w:val="none" w:sz="0" w:space="0" w:color="auto"/>
        <w:left w:val="none" w:sz="0" w:space="0" w:color="auto"/>
        <w:bottom w:val="none" w:sz="0" w:space="0" w:color="auto"/>
        <w:right w:val="none" w:sz="0" w:space="0" w:color="auto"/>
      </w:divBdr>
      <w:divsChild>
        <w:div w:id="763259866">
          <w:marLeft w:val="0"/>
          <w:marRight w:val="0"/>
          <w:marTop w:val="0"/>
          <w:marBottom w:val="0"/>
          <w:divBdr>
            <w:top w:val="none" w:sz="0" w:space="0" w:color="auto"/>
            <w:left w:val="none" w:sz="0" w:space="0" w:color="auto"/>
            <w:bottom w:val="none" w:sz="0" w:space="0" w:color="auto"/>
            <w:right w:val="none" w:sz="0" w:space="0" w:color="auto"/>
          </w:divBdr>
          <w:divsChild>
            <w:div w:id="20866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9250">
      <w:bodyDiv w:val="1"/>
      <w:marLeft w:val="0"/>
      <w:marRight w:val="0"/>
      <w:marTop w:val="0"/>
      <w:marBottom w:val="0"/>
      <w:divBdr>
        <w:top w:val="none" w:sz="0" w:space="0" w:color="auto"/>
        <w:left w:val="none" w:sz="0" w:space="0" w:color="auto"/>
        <w:bottom w:val="none" w:sz="0" w:space="0" w:color="auto"/>
        <w:right w:val="none" w:sz="0" w:space="0" w:color="auto"/>
      </w:divBdr>
    </w:div>
    <w:div w:id="740058385">
      <w:bodyDiv w:val="1"/>
      <w:marLeft w:val="0"/>
      <w:marRight w:val="0"/>
      <w:marTop w:val="0"/>
      <w:marBottom w:val="0"/>
      <w:divBdr>
        <w:top w:val="none" w:sz="0" w:space="0" w:color="auto"/>
        <w:left w:val="none" w:sz="0" w:space="0" w:color="auto"/>
        <w:bottom w:val="none" w:sz="0" w:space="0" w:color="auto"/>
        <w:right w:val="none" w:sz="0" w:space="0" w:color="auto"/>
      </w:divBdr>
      <w:divsChild>
        <w:div w:id="1053696861">
          <w:marLeft w:val="0"/>
          <w:marRight w:val="0"/>
          <w:marTop w:val="0"/>
          <w:marBottom w:val="0"/>
          <w:divBdr>
            <w:top w:val="none" w:sz="0" w:space="0" w:color="auto"/>
            <w:left w:val="none" w:sz="0" w:space="0" w:color="auto"/>
            <w:bottom w:val="none" w:sz="0" w:space="0" w:color="auto"/>
            <w:right w:val="none" w:sz="0" w:space="0" w:color="auto"/>
          </w:divBdr>
          <w:divsChild>
            <w:div w:id="12761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4021">
      <w:bodyDiv w:val="1"/>
      <w:marLeft w:val="0"/>
      <w:marRight w:val="0"/>
      <w:marTop w:val="0"/>
      <w:marBottom w:val="0"/>
      <w:divBdr>
        <w:top w:val="none" w:sz="0" w:space="0" w:color="auto"/>
        <w:left w:val="none" w:sz="0" w:space="0" w:color="auto"/>
        <w:bottom w:val="none" w:sz="0" w:space="0" w:color="auto"/>
        <w:right w:val="none" w:sz="0" w:space="0" w:color="auto"/>
      </w:divBdr>
    </w:div>
    <w:div w:id="799879165">
      <w:bodyDiv w:val="1"/>
      <w:marLeft w:val="0"/>
      <w:marRight w:val="0"/>
      <w:marTop w:val="0"/>
      <w:marBottom w:val="0"/>
      <w:divBdr>
        <w:top w:val="none" w:sz="0" w:space="0" w:color="auto"/>
        <w:left w:val="none" w:sz="0" w:space="0" w:color="auto"/>
        <w:bottom w:val="none" w:sz="0" w:space="0" w:color="auto"/>
        <w:right w:val="none" w:sz="0" w:space="0" w:color="auto"/>
      </w:divBdr>
    </w:div>
    <w:div w:id="801927925">
      <w:bodyDiv w:val="1"/>
      <w:marLeft w:val="0"/>
      <w:marRight w:val="0"/>
      <w:marTop w:val="0"/>
      <w:marBottom w:val="0"/>
      <w:divBdr>
        <w:top w:val="none" w:sz="0" w:space="0" w:color="auto"/>
        <w:left w:val="none" w:sz="0" w:space="0" w:color="auto"/>
        <w:bottom w:val="none" w:sz="0" w:space="0" w:color="auto"/>
        <w:right w:val="none" w:sz="0" w:space="0" w:color="auto"/>
      </w:divBdr>
    </w:div>
    <w:div w:id="824517393">
      <w:bodyDiv w:val="1"/>
      <w:marLeft w:val="0"/>
      <w:marRight w:val="0"/>
      <w:marTop w:val="0"/>
      <w:marBottom w:val="0"/>
      <w:divBdr>
        <w:top w:val="none" w:sz="0" w:space="0" w:color="auto"/>
        <w:left w:val="none" w:sz="0" w:space="0" w:color="auto"/>
        <w:bottom w:val="none" w:sz="0" w:space="0" w:color="auto"/>
        <w:right w:val="none" w:sz="0" w:space="0" w:color="auto"/>
      </w:divBdr>
      <w:divsChild>
        <w:div w:id="592906071">
          <w:marLeft w:val="0"/>
          <w:marRight w:val="0"/>
          <w:marTop w:val="0"/>
          <w:marBottom w:val="0"/>
          <w:divBdr>
            <w:top w:val="none" w:sz="0" w:space="0" w:color="auto"/>
            <w:left w:val="none" w:sz="0" w:space="0" w:color="auto"/>
            <w:bottom w:val="none" w:sz="0" w:space="0" w:color="auto"/>
            <w:right w:val="none" w:sz="0" w:space="0" w:color="auto"/>
          </w:divBdr>
          <w:divsChild>
            <w:div w:id="3543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5189">
      <w:bodyDiv w:val="1"/>
      <w:marLeft w:val="0"/>
      <w:marRight w:val="0"/>
      <w:marTop w:val="0"/>
      <w:marBottom w:val="0"/>
      <w:divBdr>
        <w:top w:val="none" w:sz="0" w:space="0" w:color="auto"/>
        <w:left w:val="none" w:sz="0" w:space="0" w:color="auto"/>
        <w:bottom w:val="none" w:sz="0" w:space="0" w:color="auto"/>
        <w:right w:val="none" w:sz="0" w:space="0" w:color="auto"/>
      </w:divBdr>
    </w:div>
    <w:div w:id="834224749">
      <w:bodyDiv w:val="1"/>
      <w:marLeft w:val="0"/>
      <w:marRight w:val="0"/>
      <w:marTop w:val="0"/>
      <w:marBottom w:val="0"/>
      <w:divBdr>
        <w:top w:val="none" w:sz="0" w:space="0" w:color="auto"/>
        <w:left w:val="none" w:sz="0" w:space="0" w:color="auto"/>
        <w:bottom w:val="none" w:sz="0" w:space="0" w:color="auto"/>
        <w:right w:val="none" w:sz="0" w:space="0" w:color="auto"/>
      </w:divBdr>
    </w:div>
    <w:div w:id="841898199">
      <w:bodyDiv w:val="1"/>
      <w:marLeft w:val="0"/>
      <w:marRight w:val="0"/>
      <w:marTop w:val="0"/>
      <w:marBottom w:val="0"/>
      <w:divBdr>
        <w:top w:val="none" w:sz="0" w:space="0" w:color="auto"/>
        <w:left w:val="none" w:sz="0" w:space="0" w:color="auto"/>
        <w:bottom w:val="none" w:sz="0" w:space="0" w:color="auto"/>
        <w:right w:val="none" w:sz="0" w:space="0" w:color="auto"/>
      </w:divBdr>
    </w:div>
    <w:div w:id="842861862">
      <w:bodyDiv w:val="1"/>
      <w:marLeft w:val="0"/>
      <w:marRight w:val="0"/>
      <w:marTop w:val="0"/>
      <w:marBottom w:val="0"/>
      <w:divBdr>
        <w:top w:val="none" w:sz="0" w:space="0" w:color="auto"/>
        <w:left w:val="none" w:sz="0" w:space="0" w:color="auto"/>
        <w:bottom w:val="none" w:sz="0" w:space="0" w:color="auto"/>
        <w:right w:val="none" w:sz="0" w:space="0" w:color="auto"/>
      </w:divBdr>
    </w:div>
    <w:div w:id="858811648">
      <w:bodyDiv w:val="1"/>
      <w:marLeft w:val="0"/>
      <w:marRight w:val="0"/>
      <w:marTop w:val="0"/>
      <w:marBottom w:val="0"/>
      <w:divBdr>
        <w:top w:val="none" w:sz="0" w:space="0" w:color="auto"/>
        <w:left w:val="none" w:sz="0" w:space="0" w:color="auto"/>
        <w:bottom w:val="none" w:sz="0" w:space="0" w:color="auto"/>
        <w:right w:val="none" w:sz="0" w:space="0" w:color="auto"/>
      </w:divBdr>
    </w:div>
    <w:div w:id="864172294">
      <w:bodyDiv w:val="1"/>
      <w:marLeft w:val="0"/>
      <w:marRight w:val="0"/>
      <w:marTop w:val="0"/>
      <w:marBottom w:val="0"/>
      <w:divBdr>
        <w:top w:val="none" w:sz="0" w:space="0" w:color="auto"/>
        <w:left w:val="none" w:sz="0" w:space="0" w:color="auto"/>
        <w:bottom w:val="none" w:sz="0" w:space="0" w:color="auto"/>
        <w:right w:val="none" w:sz="0" w:space="0" w:color="auto"/>
      </w:divBdr>
      <w:divsChild>
        <w:div w:id="375739312">
          <w:marLeft w:val="0"/>
          <w:marRight w:val="0"/>
          <w:marTop w:val="0"/>
          <w:marBottom w:val="0"/>
          <w:divBdr>
            <w:top w:val="none" w:sz="0" w:space="0" w:color="auto"/>
            <w:left w:val="none" w:sz="0" w:space="0" w:color="auto"/>
            <w:bottom w:val="none" w:sz="0" w:space="0" w:color="auto"/>
            <w:right w:val="none" w:sz="0" w:space="0" w:color="auto"/>
          </w:divBdr>
          <w:divsChild>
            <w:div w:id="16352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5159">
      <w:bodyDiv w:val="1"/>
      <w:marLeft w:val="0"/>
      <w:marRight w:val="0"/>
      <w:marTop w:val="0"/>
      <w:marBottom w:val="0"/>
      <w:divBdr>
        <w:top w:val="none" w:sz="0" w:space="0" w:color="auto"/>
        <w:left w:val="none" w:sz="0" w:space="0" w:color="auto"/>
        <w:bottom w:val="none" w:sz="0" w:space="0" w:color="auto"/>
        <w:right w:val="none" w:sz="0" w:space="0" w:color="auto"/>
      </w:divBdr>
      <w:divsChild>
        <w:div w:id="1201816278">
          <w:marLeft w:val="0"/>
          <w:marRight w:val="0"/>
          <w:marTop w:val="0"/>
          <w:marBottom w:val="0"/>
          <w:divBdr>
            <w:top w:val="none" w:sz="0" w:space="0" w:color="auto"/>
            <w:left w:val="none" w:sz="0" w:space="0" w:color="auto"/>
            <w:bottom w:val="none" w:sz="0" w:space="0" w:color="auto"/>
            <w:right w:val="none" w:sz="0" w:space="0" w:color="auto"/>
          </w:divBdr>
          <w:divsChild>
            <w:div w:id="21175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59611">
      <w:bodyDiv w:val="1"/>
      <w:marLeft w:val="0"/>
      <w:marRight w:val="0"/>
      <w:marTop w:val="0"/>
      <w:marBottom w:val="0"/>
      <w:divBdr>
        <w:top w:val="none" w:sz="0" w:space="0" w:color="auto"/>
        <w:left w:val="none" w:sz="0" w:space="0" w:color="auto"/>
        <w:bottom w:val="none" w:sz="0" w:space="0" w:color="auto"/>
        <w:right w:val="none" w:sz="0" w:space="0" w:color="auto"/>
      </w:divBdr>
    </w:div>
    <w:div w:id="936864490">
      <w:bodyDiv w:val="1"/>
      <w:marLeft w:val="0"/>
      <w:marRight w:val="0"/>
      <w:marTop w:val="0"/>
      <w:marBottom w:val="0"/>
      <w:divBdr>
        <w:top w:val="none" w:sz="0" w:space="0" w:color="auto"/>
        <w:left w:val="none" w:sz="0" w:space="0" w:color="auto"/>
        <w:bottom w:val="none" w:sz="0" w:space="0" w:color="auto"/>
        <w:right w:val="none" w:sz="0" w:space="0" w:color="auto"/>
      </w:divBdr>
    </w:div>
    <w:div w:id="952396477">
      <w:bodyDiv w:val="1"/>
      <w:marLeft w:val="0"/>
      <w:marRight w:val="0"/>
      <w:marTop w:val="0"/>
      <w:marBottom w:val="0"/>
      <w:divBdr>
        <w:top w:val="none" w:sz="0" w:space="0" w:color="auto"/>
        <w:left w:val="none" w:sz="0" w:space="0" w:color="auto"/>
        <w:bottom w:val="none" w:sz="0" w:space="0" w:color="auto"/>
        <w:right w:val="none" w:sz="0" w:space="0" w:color="auto"/>
      </w:divBdr>
      <w:divsChild>
        <w:div w:id="340620981">
          <w:marLeft w:val="0"/>
          <w:marRight w:val="0"/>
          <w:marTop w:val="0"/>
          <w:marBottom w:val="0"/>
          <w:divBdr>
            <w:top w:val="none" w:sz="0" w:space="0" w:color="auto"/>
            <w:left w:val="none" w:sz="0" w:space="0" w:color="auto"/>
            <w:bottom w:val="none" w:sz="0" w:space="0" w:color="auto"/>
            <w:right w:val="none" w:sz="0" w:space="0" w:color="auto"/>
          </w:divBdr>
          <w:divsChild>
            <w:div w:id="18850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25795">
      <w:bodyDiv w:val="1"/>
      <w:marLeft w:val="0"/>
      <w:marRight w:val="0"/>
      <w:marTop w:val="0"/>
      <w:marBottom w:val="0"/>
      <w:divBdr>
        <w:top w:val="none" w:sz="0" w:space="0" w:color="auto"/>
        <w:left w:val="none" w:sz="0" w:space="0" w:color="auto"/>
        <w:bottom w:val="none" w:sz="0" w:space="0" w:color="auto"/>
        <w:right w:val="none" w:sz="0" w:space="0" w:color="auto"/>
      </w:divBdr>
    </w:div>
    <w:div w:id="971447808">
      <w:bodyDiv w:val="1"/>
      <w:marLeft w:val="0"/>
      <w:marRight w:val="0"/>
      <w:marTop w:val="0"/>
      <w:marBottom w:val="0"/>
      <w:divBdr>
        <w:top w:val="none" w:sz="0" w:space="0" w:color="auto"/>
        <w:left w:val="none" w:sz="0" w:space="0" w:color="auto"/>
        <w:bottom w:val="none" w:sz="0" w:space="0" w:color="auto"/>
        <w:right w:val="none" w:sz="0" w:space="0" w:color="auto"/>
      </w:divBdr>
    </w:div>
    <w:div w:id="979916590">
      <w:bodyDiv w:val="1"/>
      <w:marLeft w:val="0"/>
      <w:marRight w:val="0"/>
      <w:marTop w:val="0"/>
      <w:marBottom w:val="0"/>
      <w:divBdr>
        <w:top w:val="none" w:sz="0" w:space="0" w:color="auto"/>
        <w:left w:val="none" w:sz="0" w:space="0" w:color="auto"/>
        <w:bottom w:val="none" w:sz="0" w:space="0" w:color="auto"/>
        <w:right w:val="none" w:sz="0" w:space="0" w:color="auto"/>
      </w:divBdr>
    </w:div>
    <w:div w:id="1005789031">
      <w:bodyDiv w:val="1"/>
      <w:marLeft w:val="0"/>
      <w:marRight w:val="0"/>
      <w:marTop w:val="0"/>
      <w:marBottom w:val="0"/>
      <w:divBdr>
        <w:top w:val="none" w:sz="0" w:space="0" w:color="auto"/>
        <w:left w:val="none" w:sz="0" w:space="0" w:color="auto"/>
        <w:bottom w:val="none" w:sz="0" w:space="0" w:color="auto"/>
        <w:right w:val="none" w:sz="0" w:space="0" w:color="auto"/>
      </w:divBdr>
      <w:divsChild>
        <w:div w:id="1507555212">
          <w:marLeft w:val="0"/>
          <w:marRight w:val="0"/>
          <w:marTop w:val="0"/>
          <w:marBottom w:val="0"/>
          <w:divBdr>
            <w:top w:val="none" w:sz="0" w:space="0" w:color="auto"/>
            <w:left w:val="none" w:sz="0" w:space="0" w:color="auto"/>
            <w:bottom w:val="none" w:sz="0" w:space="0" w:color="auto"/>
            <w:right w:val="none" w:sz="0" w:space="0" w:color="auto"/>
          </w:divBdr>
        </w:div>
      </w:divsChild>
    </w:div>
    <w:div w:id="1015423004">
      <w:bodyDiv w:val="1"/>
      <w:marLeft w:val="0"/>
      <w:marRight w:val="0"/>
      <w:marTop w:val="0"/>
      <w:marBottom w:val="0"/>
      <w:divBdr>
        <w:top w:val="none" w:sz="0" w:space="0" w:color="auto"/>
        <w:left w:val="none" w:sz="0" w:space="0" w:color="auto"/>
        <w:bottom w:val="none" w:sz="0" w:space="0" w:color="auto"/>
        <w:right w:val="none" w:sz="0" w:space="0" w:color="auto"/>
      </w:divBdr>
      <w:divsChild>
        <w:div w:id="724718483">
          <w:marLeft w:val="0"/>
          <w:marRight w:val="0"/>
          <w:marTop w:val="0"/>
          <w:marBottom w:val="0"/>
          <w:divBdr>
            <w:top w:val="none" w:sz="0" w:space="0" w:color="auto"/>
            <w:left w:val="none" w:sz="0" w:space="0" w:color="auto"/>
            <w:bottom w:val="none" w:sz="0" w:space="0" w:color="auto"/>
            <w:right w:val="none" w:sz="0" w:space="0" w:color="auto"/>
          </w:divBdr>
          <w:divsChild>
            <w:div w:id="399447689">
              <w:marLeft w:val="0"/>
              <w:marRight w:val="0"/>
              <w:marTop w:val="0"/>
              <w:marBottom w:val="0"/>
              <w:divBdr>
                <w:top w:val="none" w:sz="0" w:space="0" w:color="auto"/>
                <w:left w:val="none" w:sz="0" w:space="0" w:color="auto"/>
                <w:bottom w:val="none" w:sz="0" w:space="0" w:color="auto"/>
                <w:right w:val="none" w:sz="0" w:space="0" w:color="auto"/>
              </w:divBdr>
            </w:div>
            <w:div w:id="128256003">
              <w:marLeft w:val="0"/>
              <w:marRight w:val="0"/>
              <w:marTop w:val="0"/>
              <w:marBottom w:val="0"/>
              <w:divBdr>
                <w:top w:val="none" w:sz="0" w:space="0" w:color="auto"/>
                <w:left w:val="none" w:sz="0" w:space="0" w:color="auto"/>
                <w:bottom w:val="none" w:sz="0" w:space="0" w:color="auto"/>
                <w:right w:val="none" w:sz="0" w:space="0" w:color="auto"/>
              </w:divBdr>
            </w:div>
            <w:div w:id="1565139608">
              <w:marLeft w:val="0"/>
              <w:marRight w:val="0"/>
              <w:marTop w:val="0"/>
              <w:marBottom w:val="0"/>
              <w:divBdr>
                <w:top w:val="none" w:sz="0" w:space="0" w:color="auto"/>
                <w:left w:val="none" w:sz="0" w:space="0" w:color="auto"/>
                <w:bottom w:val="none" w:sz="0" w:space="0" w:color="auto"/>
                <w:right w:val="none" w:sz="0" w:space="0" w:color="auto"/>
              </w:divBdr>
            </w:div>
            <w:div w:id="921524202">
              <w:marLeft w:val="0"/>
              <w:marRight w:val="0"/>
              <w:marTop w:val="0"/>
              <w:marBottom w:val="0"/>
              <w:divBdr>
                <w:top w:val="none" w:sz="0" w:space="0" w:color="auto"/>
                <w:left w:val="none" w:sz="0" w:space="0" w:color="auto"/>
                <w:bottom w:val="none" w:sz="0" w:space="0" w:color="auto"/>
                <w:right w:val="none" w:sz="0" w:space="0" w:color="auto"/>
              </w:divBdr>
            </w:div>
            <w:div w:id="1559121322">
              <w:marLeft w:val="0"/>
              <w:marRight w:val="0"/>
              <w:marTop w:val="0"/>
              <w:marBottom w:val="0"/>
              <w:divBdr>
                <w:top w:val="none" w:sz="0" w:space="0" w:color="auto"/>
                <w:left w:val="none" w:sz="0" w:space="0" w:color="auto"/>
                <w:bottom w:val="none" w:sz="0" w:space="0" w:color="auto"/>
                <w:right w:val="none" w:sz="0" w:space="0" w:color="auto"/>
              </w:divBdr>
            </w:div>
            <w:div w:id="391580565">
              <w:marLeft w:val="0"/>
              <w:marRight w:val="0"/>
              <w:marTop w:val="0"/>
              <w:marBottom w:val="0"/>
              <w:divBdr>
                <w:top w:val="none" w:sz="0" w:space="0" w:color="auto"/>
                <w:left w:val="none" w:sz="0" w:space="0" w:color="auto"/>
                <w:bottom w:val="none" w:sz="0" w:space="0" w:color="auto"/>
                <w:right w:val="none" w:sz="0" w:space="0" w:color="auto"/>
              </w:divBdr>
            </w:div>
            <w:div w:id="1300065289">
              <w:marLeft w:val="0"/>
              <w:marRight w:val="0"/>
              <w:marTop w:val="0"/>
              <w:marBottom w:val="0"/>
              <w:divBdr>
                <w:top w:val="none" w:sz="0" w:space="0" w:color="auto"/>
                <w:left w:val="none" w:sz="0" w:space="0" w:color="auto"/>
                <w:bottom w:val="none" w:sz="0" w:space="0" w:color="auto"/>
                <w:right w:val="none" w:sz="0" w:space="0" w:color="auto"/>
              </w:divBdr>
            </w:div>
            <w:div w:id="1088696207">
              <w:marLeft w:val="0"/>
              <w:marRight w:val="0"/>
              <w:marTop w:val="0"/>
              <w:marBottom w:val="0"/>
              <w:divBdr>
                <w:top w:val="none" w:sz="0" w:space="0" w:color="auto"/>
                <w:left w:val="none" w:sz="0" w:space="0" w:color="auto"/>
                <w:bottom w:val="none" w:sz="0" w:space="0" w:color="auto"/>
                <w:right w:val="none" w:sz="0" w:space="0" w:color="auto"/>
              </w:divBdr>
            </w:div>
            <w:div w:id="512110047">
              <w:marLeft w:val="0"/>
              <w:marRight w:val="0"/>
              <w:marTop w:val="0"/>
              <w:marBottom w:val="0"/>
              <w:divBdr>
                <w:top w:val="none" w:sz="0" w:space="0" w:color="auto"/>
                <w:left w:val="none" w:sz="0" w:space="0" w:color="auto"/>
                <w:bottom w:val="none" w:sz="0" w:space="0" w:color="auto"/>
                <w:right w:val="none" w:sz="0" w:space="0" w:color="auto"/>
              </w:divBdr>
            </w:div>
            <w:div w:id="1375303480">
              <w:marLeft w:val="0"/>
              <w:marRight w:val="0"/>
              <w:marTop w:val="0"/>
              <w:marBottom w:val="0"/>
              <w:divBdr>
                <w:top w:val="none" w:sz="0" w:space="0" w:color="auto"/>
                <w:left w:val="none" w:sz="0" w:space="0" w:color="auto"/>
                <w:bottom w:val="none" w:sz="0" w:space="0" w:color="auto"/>
                <w:right w:val="none" w:sz="0" w:space="0" w:color="auto"/>
              </w:divBdr>
            </w:div>
            <w:div w:id="1569417404">
              <w:marLeft w:val="0"/>
              <w:marRight w:val="0"/>
              <w:marTop w:val="0"/>
              <w:marBottom w:val="0"/>
              <w:divBdr>
                <w:top w:val="none" w:sz="0" w:space="0" w:color="auto"/>
                <w:left w:val="none" w:sz="0" w:space="0" w:color="auto"/>
                <w:bottom w:val="none" w:sz="0" w:space="0" w:color="auto"/>
                <w:right w:val="none" w:sz="0" w:space="0" w:color="auto"/>
              </w:divBdr>
            </w:div>
            <w:div w:id="620772454">
              <w:marLeft w:val="0"/>
              <w:marRight w:val="0"/>
              <w:marTop w:val="0"/>
              <w:marBottom w:val="0"/>
              <w:divBdr>
                <w:top w:val="none" w:sz="0" w:space="0" w:color="auto"/>
                <w:left w:val="none" w:sz="0" w:space="0" w:color="auto"/>
                <w:bottom w:val="none" w:sz="0" w:space="0" w:color="auto"/>
                <w:right w:val="none" w:sz="0" w:space="0" w:color="auto"/>
              </w:divBdr>
            </w:div>
            <w:div w:id="1045561616">
              <w:marLeft w:val="0"/>
              <w:marRight w:val="0"/>
              <w:marTop w:val="0"/>
              <w:marBottom w:val="0"/>
              <w:divBdr>
                <w:top w:val="none" w:sz="0" w:space="0" w:color="auto"/>
                <w:left w:val="none" w:sz="0" w:space="0" w:color="auto"/>
                <w:bottom w:val="none" w:sz="0" w:space="0" w:color="auto"/>
                <w:right w:val="none" w:sz="0" w:space="0" w:color="auto"/>
              </w:divBdr>
            </w:div>
            <w:div w:id="1311595211">
              <w:marLeft w:val="0"/>
              <w:marRight w:val="0"/>
              <w:marTop w:val="0"/>
              <w:marBottom w:val="0"/>
              <w:divBdr>
                <w:top w:val="none" w:sz="0" w:space="0" w:color="auto"/>
                <w:left w:val="none" w:sz="0" w:space="0" w:color="auto"/>
                <w:bottom w:val="none" w:sz="0" w:space="0" w:color="auto"/>
                <w:right w:val="none" w:sz="0" w:space="0" w:color="auto"/>
              </w:divBdr>
            </w:div>
            <w:div w:id="877426411">
              <w:marLeft w:val="0"/>
              <w:marRight w:val="0"/>
              <w:marTop w:val="0"/>
              <w:marBottom w:val="0"/>
              <w:divBdr>
                <w:top w:val="none" w:sz="0" w:space="0" w:color="auto"/>
                <w:left w:val="none" w:sz="0" w:space="0" w:color="auto"/>
                <w:bottom w:val="none" w:sz="0" w:space="0" w:color="auto"/>
                <w:right w:val="none" w:sz="0" w:space="0" w:color="auto"/>
              </w:divBdr>
            </w:div>
            <w:div w:id="1004165668">
              <w:marLeft w:val="0"/>
              <w:marRight w:val="0"/>
              <w:marTop w:val="0"/>
              <w:marBottom w:val="0"/>
              <w:divBdr>
                <w:top w:val="none" w:sz="0" w:space="0" w:color="auto"/>
                <w:left w:val="none" w:sz="0" w:space="0" w:color="auto"/>
                <w:bottom w:val="none" w:sz="0" w:space="0" w:color="auto"/>
                <w:right w:val="none" w:sz="0" w:space="0" w:color="auto"/>
              </w:divBdr>
            </w:div>
            <w:div w:id="1285650909">
              <w:marLeft w:val="0"/>
              <w:marRight w:val="0"/>
              <w:marTop w:val="0"/>
              <w:marBottom w:val="0"/>
              <w:divBdr>
                <w:top w:val="none" w:sz="0" w:space="0" w:color="auto"/>
                <w:left w:val="none" w:sz="0" w:space="0" w:color="auto"/>
                <w:bottom w:val="none" w:sz="0" w:space="0" w:color="auto"/>
                <w:right w:val="none" w:sz="0" w:space="0" w:color="auto"/>
              </w:divBdr>
            </w:div>
            <w:div w:id="804003287">
              <w:marLeft w:val="0"/>
              <w:marRight w:val="0"/>
              <w:marTop w:val="0"/>
              <w:marBottom w:val="0"/>
              <w:divBdr>
                <w:top w:val="none" w:sz="0" w:space="0" w:color="auto"/>
                <w:left w:val="none" w:sz="0" w:space="0" w:color="auto"/>
                <w:bottom w:val="none" w:sz="0" w:space="0" w:color="auto"/>
                <w:right w:val="none" w:sz="0" w:space="0" w:color="auto"/>
              </w:divBdr>
            </w:div>
            <w:div w:id="1495532311">
              <w:marLeft w:val="0"/>
              <w:marRight w:val="0"/>
              <w:marTop w:val="0"/>
              <w:marBottom w:val="0"/>
              <w:divBdr>
                <w:top w:val="none" w:sz="0" w:space="0" w:color="auto"/>
                <w:left w:val="none" w:sz="0" w:space="0" w:color="auto"/>
                <w:bottom w:val="none" w:sz="0" w:space="0" w:color="auto"/>
                <w:right w:val="none" w:sz="0" w:space="0" w:color="auto"/>
              </w:divBdr>
            </w:div>
            <w:div w:id="378094679">
              <w:marLeft w:val="0"/>
              <w:marRight w:val="0"/>
              <w:marTop w:val="0"/>
              <w:marBottom w:val="0"/>
              <w:divBdr>
                <w:top w:val="none" w:sz="0" w:space="0" w:color="auto"/>
                <w:left w:val="none" w:sz="0" w:space="0" w:color="auto"/>
                <w:bottom w:val="none" w:sz="0" w:space="0" w:color="auto"/>
                <w:right w:val="none" w:sz="0" w:space="0" w:color="auto"/>
              </w:divBdr>
            </w:div>
            <w:div w:id="1744253343">
              <w:marLeft w:val="0"/>
              <w:marRight w:val="0"/>
              <w:marTop w:val="0"/>
              <w:marBottom w:val="0"/>
              <w:divBdr>
                <w:top w:val="none" w:sz="0" w:space="0" w:color="auto"/>
                <w:left w:val="none" w:sz="0" w:space="0" w:color="auto"/>
                <w:bottom w:val="none" w:sz="0" w:space="0" w:color="auto"/>
                <w:right w:val="none" w:sz="0" w:space="0" w:color="auto"/>
              </w:divBdr>
            </w:div>
            <w:div w:id="614020066">
              <w:marLeft w:val="0"/>
              <w:marRight w:val="0"/>
              <w:marTop w:val="0"/>
              <w:marBottom w:val="0"/>
              <w:divBdr>
                <w:top w:val="none" w:sz="0" w:space="0" w:color="auto"/>
                <w:left w:val="none" w:sz="0" w:space="0" w:color="auto"/>
                <w:bottom w:val="none" w:sz="0" w:space="0" w:color="auto"/>
                <w:right w:val="none" w:sz="0" w:space="0" w:color="auto"/>
              </w:divBdr>
            </w:div>
            <w:div w:id="1929266068">
              <w:marLeft w:val="0"/>
              <w:marRight w:val="0"/>
              <w:marTop w:val="0"/>
              <w:marBottom w:val="0"/>
              <w:divBdr>
                <w:top w:val="none" w:sz="0" w:space="0" w:color="auto"/>
                <w:left w:val="none" w:sz="0" w:space="0" w:color="auto"/>
                <w:bottom w:val="none" w:sz="0" w:space="0" w:color="auto"/>
                <w:right w:val="none" w:sz="0" w:space="0" w:color="auto"/>
              </w:divBdr>
            </w:div>
            <w:div w:id="315034874">
              <w:marLeft w:val="0"/>
              <w:marRight w:val="0"/>
              <w:marTop w:val="0"/>
              <w:marBottom w:val="0"/>
              <w:divBdr>
                <w:top w:val="none" w:sz="0" w:space="0" w:color="auto"/>
                <w:left w:val="none" w:sz="0" w:space="0" w:color="auto"/>
                <w:bottom w:val="none" w:sz="0" w:space="0" w:color="auto"/>
                <w:right w:val="none" w:sz="0" w:space="0" w:color="auto"/>
              </w:divBdr>
            </w:div>
            <w:div w:id="1850949811">
              <w:marLeft w:val="0"/>
              <w:marRight w:val="0"/>
              <w:marTop w:val="0"/>
              <w:marBottom w:val="0"/>
              <w:divBdr>
                <w:top w:val="none" w:sz="0" w:space="0" w:color="auto"/>
                <w:left w:val="none" w:sz="0" w:space="0" w:color="auto"/>
                <w:bottom w:val="none" w:sz="0" w:space="0" w:color="auto"/>
                <w:right w:val="none" w:sz="0" w:space="0" w:color="auto"/>
              </w:divBdr>
            </w:div>
            <w:div w:id="960041398">
              <w:marLeft w:val="0"/>
              <w:marRight w:val="0"/>
              <w:marTop w:val="0"/>
              <w:marBottom w:val="0"/>
              <w:divBdr>
                <w:top w:val="none" w:sz="0" w:space="0" w:color="auto"/>
                <w:left w:val="none" w:sz="0" w:space="0" w:color="auto"/>
                <w:bottom w:val="none" w:sz="0" w:space="0" w:color="auto"/>
                <w:right w:val="none" w:sz="0" w:space="0" w:color="auto"/>
              </w:divBdr>
            </w:div>
            <w:div w:id="1983462860">
              <w:marLeft w:val="0"/>
              <w:marRight w:val="0"/>
              <w:marTop w:val="0"/>
              <w:marBottom w:val="0"/>
              <w:divBdr>
                <w:top w:val="none" w:sz="0" w:space="0" w:color="auto"/>
                <w:left w:val="none" w:sz="0" w:space="0" w:color="auto"/>
                <w:bottom w:val="none" w:sz="0" w:space="0" w:color="auto"/>
                <w:right w:val="none" w:sz="0" w:space="0" w:color="auto"/>
              </w:divBdr>
            </w:div>
            <w:div w:id="1189953626">
              <w:marLeft w:val="0"/>
              <w:marRight w:val="0"/>
              <w:marTop w:val="0"/>
              <w:marBottom w:val="0"/>
              <w:divBdr>
                <w:top w:val="none" w:sz="0" w:space="0" w:color="auto"/>
                <w:left w:val="none" w:sz="0" w:space="0" w:color="auto"/>
                <w:bottom w:val="none" w:sz="0" w:space="0" w:color="auto"/>
                <w:right w:val="none" w:sz="0" w:space="0" w:color="auto"/>
              </w:divBdr>
            </w:div>
            <w:div w:id="1273173291">
              <w:marLeft w:val="0"/>
              <w:marRight w:val="0"/>
              <w:marTop w:val="0"/>
              <w:marBottom w:val="0"/>
              <w:divBdr>
                <w:top w:val="none" w:sz="0" w:space="0" w:color="auto"/>
                <w:left w:val="none" w:sz="0" w:space="0" w:color="auto"/>
                <w:bottom w:val="none" w:sz="0" w:space="0" w:color="auto"/>
                <w:right w:val="none" w:sz="0" w:space="0" w:color="auto"/>
              </w:divBdr>
            </w:div>
            <w:div w:id="782842182">
              <w:marLeft w:val="0"/>
              <w:marRight w:val="0"/>
              <w:marTop w:val="0"/>
              <w:marBottom w:val="0"/>
              <w:divBdr>
                <w:top w:val="none" w:sz="0" w:space="0" w:color="auto"/>
                <w:left w:val="none" w:sz="0" w:space="0" w:color="auto"/>
                <w:bottom w:val="none" w:sz="0" w:space="0" w:color="auto"/>
                <w:right w:val="none" w:sz="0" w:space="0" w:color="auto"/>
              </w:divBdr>
            </w:div>
            <w:div w:id="977489468">
              <w:marLeft w:val="0"/>
              <w:marRight w:val="0"/>
              <w:marTop w:val="0"/>
              <w:marBottom w:val="0"/>
              <w:divBdr>
                <w:top w:val="none" w:sz="0" w:space="0" w:color="auto"/>
                <w:left w:val="none" w:sz="0" w:space="0" w:color="auto"/>
                <w:bottom w:val="none" w:sz="0" w:space="0" w:color="auto"/>
                <w:right w:val="none" w:sz="0" w:space="0" w:color="auto"/>
              </w:divBdr>
            </w:div>
            <w:div w:id="1687248060">
              <w:marLeft w:val="0"/>
              <w:marRight w:val="0"/>
              <w:marTop w:val="0"/>
              <w:marBottom w:val="0"/>
              <w:divBdr>
                <w:top w:val="none" w:sz="0" w:space="0" w:color="auto"/>
                <w:left w:val="none" w:sz="0" w:space="0" w:color="auto"/>
                <w:bottom w:val="none" w:sz="0" w:space="0" w:color="auto"/>
                <w:right w:val="none" w:sz="0" w:space="0" w:color="auto"/>
              </w:divBdr>
            </w:div>
            <w:div w:id="950014401">
              <w:marLeft w:val="0"/>
              <w:marRight w:val="0"/>
              <w:marTop w:val="0"/>
              <w:marBottom w:val="0"/>
              <w:divBdr>
                <w:top w:val="none" w:sz="0" w:space="0" w:color="auto"/>
                <w:left w:val="none" w:sz="0" w:space="0" w:color="auto"/>
                <w:bottom w:val="none" w:sz="0" w:space="0" w:color="auto"/>
                <w:right w:val="none" w:sz="0" w:space="0" w:color="auto"/>
              </w:divBdr>
            </w:div>
            <w:div w:id="809174713">
              <w:marLeft w:val="0"/>
              <w:marRight w:val="0"/>
              <w:marTop w:val="0"/>
              <w:marBottom w:val="0"/>
              <w:divBdr>
                <w:top w:val="none" w:sz="0" w:space="0" w:color="auto"/>
                <w:left w:val="none" w:sz="0" w:space="0" w:color="auto"/>
                <w:bottom w:val="none" w:sz="0" w:space="0" w:color="auto"/>
                <w:right w:val="none" w:sz="0" w:space="0" w:color="auto"/>
              </w:divBdr>
            </w:div>
            <w:div w:id="1902015847">
              <w:marLeft w:val="0"/>
              <w:marRight w:val="0"/>
              <w:marTop w:val="0"/>
              <w:marBottom w:val="0"/>
              <w:divBdr>
                <w:top w:val="none" w:sz="0" w:space="0" w:color="auto"/>
                <w:left w:val="none" w:sz="0" w:space="0" w:color="auto"/>
                <w:bottom w:val="none" w:sz="0" w:space="0" w:color="auto"/>
                <w:right w:val="none" w:sz="0" w:space="0" w:color="auto"/>
              </w:divBdr>
            </w:div>
            <w:div w:id="567572616">
              <w:marLeft w:val="0"/>
              <w:marRight w:val="0"/>
              <w:marTop w:val="0"/>
              <w:marBottom w:val="0"/>
              <w:divBdr>
                <w:top w:val="none" w:sz="0" w:space="0" w:color="auto"/>
                <w:left w:val="none" w:sz="0" w:space="0" w:color="auto"/>
                <w:bottom w:val="none" w:sz="0" w:space="0" w:color="auto"/>
                <w:right w:val="none" w:sz="0" w:space="0" w:color="auto"/>
              </w:divBdr>
            </w:div>
            <w:div w:id="845293124">
              <w:marLeft w:val="0"/>
              <w:marRight w:val="0"/>
              <w:marTop w:val="0"/>
              <w:marBottom w:val="0"/>
              <w:divBdr>
                <w:top w:val="none" w:sz="0" w:space="0" w:color="auto"/>
                <w:left w:val="none" w:sz="0" w:space="0" w:color="auto"/>
                <w:bottom w:val="none" w:sz="0" w:space="0" w:color="auto"/>
                <w:right w:val="none" w:sz="0" w:space="0" w:color="auto"/>
              </w:divBdr>
            </w:div>
            <w:div w:id="210845378">
              <w:marLeft w:val="0"/>
              <w:marRight w:val="0"/>
              <w:marTop w:val="0"/>
              <w:marBottom w:val="0"/>
              <w:divBdr>
                <w:top w:val="none" w:sz="0" w:space="0" w:color="auto"/>
                <w:left w:val="none" w:sz="0" w:space="0" w:color="auto"/>
                <w:bottom w:val="none" w:sz="0" w:space="0" w:color="auto"/>
                <w:right w:val="none" w:sz="0" w:space="0" w:color="auto"/>
              </w:divBdr>
            </w:div>
            <w:div w:id="614604949">
              <w:marLeft w:val="0"/>
              <w:marRight w:val="0"/>
              <w:marTop w:val="0"/>
              <w:marBottom w:val="0"/>
              <w:divBdr>
                <w:top w:val="none" w:sz="0" w:space="0" w:color="auto"/>
                <w:left w:val="none" w:sz="0" w:space="0" w:color="auto"/>
                <w:bottom w:val="none" w:sz="0" w:space="0" w:color="auto"/>
                <w:right w:val="none" w:sz="0" w:space="0" w:color="auto"/>
              </w:divBdr>
            </w:div>
            <w:div w:id="1943798996">
              <w:marLeft w:val="0"/>
              <w:marRight w:val="0"/>
              <w:marTop w:val="0"/>
              <w:marBottom w:val="0"/>
              <w:divBdr>
                <w:top w:val="none" w:sz="0" w:space="0" w:color="auto"/>
                <w:left w:val="none" w:sz="0" w:space="0" w:color="auto"/>
                <w:bottom w:val="none" w:sz="0" w:space="0" w:color="auto"/>
                <w:right w:val="none" w:sz="0" w:space="0" w:color="auto"/>
              </w:divBdr>
            </w:div>
            <w:div w:id="1037777596">
              <w:marLeft w:val="0"/>
              <w:marRight w:val="0"/>
              <w:marTop w:val="0"/>
              <w:marBottom w:val="0"/>
              <w:divBdr>
                <w:top w:val="none" w:sz="0" w:space="0" w:color="auto"/>
                <w:left w:val="none" w:sz="0" w:space="0" w:color="auto"/>
                <w:bottom w:val="none" w:sz="0" w:space="0" w:color="auto"/>
                <w:right w:val="none" w:sz="0" w:space="0" w:color="auto"/>
              </w:divBdr>
            </w:div>
            <w:div w:id="1307196855">
              <w:marLeft w:val="0"/>
              <w:marRight w:val="0"/>
              <w:marTop w:val="0"/>
              <w:marBottom w:val="0"/>
              <w:divBdr>
                <w:top w:val="none" w:sz="0" w:space="0" w:color="auto"/>
                <w:left w:val="none" w:sz="0" w:space="0" w:color="auto"/>
                <w:bottom w:val="none" w:sz="0" w:space="0" w:color="auto"/>
                <w:right w:val="none" w:sz="0" w:space="0" w:color="auto"/>
              </w:divBdr>
            </w:div>
            <w:div w:id="808942011">
              <w:marLeft w:val="0"/>
              <w:marRight w:val="0"/>
              <w:marTop w:val="0"/>
              <w:marBottom w:val="0"/>
              <w:divBdr>
                <w:top w:val="none" w:sz="0" w:space="0" w:color="auto"/>
                <w:left w:val="none" w:sz="0" w:space="0" w:color="auto"/>
                <w:bottom w:val="none" w:sz="0" w:space="0" w:color="auto"/>
                <w:right w:val="none" w:sz="0" w:space="0" w:color="auto"/>
              </w:divBdr>
            </w:div>
            <w:div w:id="676077762">
              <w:marLeft w:val="0"/>
              <w:marRight w:val="0"/>
              <w:marTop w:val="0"/>
              <w:marBottom w:val="0"/>
              <w:divBdr>
                <w:top w:val="none" w:sz="0" w:space="0" w:color="auto"/>
                <w:left w:val="none" w:sz="0" w:space="0" w:color="auto"/>
                <w:bottom w:val="none" w:sz="0" w:space="0" w:color="auto"/>
                <w:right w:val="none" w:sz="0" w:space="0" w:color="auto"/>
              </w:divBdr>
            </w:div>
            <w:div w:id="1283264658">
              <w:marLeft w:val="0"/>
              <w:marRight w:val="0"/>
              <w:marTop w:val="0"/>
              <w:marBottom w:val="0"/>
              <w:divBdr>
                <w:top w:val="none" w:sz="0" w:space="0" w:color="auto"/>
                <w:left w:val="none" w:sz="0" w:space="0" w:color="auto"/>
                <w:bottom w:val="none" w:sz="0" w:space="0" w:color="auto"/>
                <w:right w:val="none" w:sz="0" w:space="0" w:color="auto"/>
              </w:divBdr>
            </w:div>
            <w:div w:id="953514875">
              <w:marLeft w:val="0"/>
              <w:marRight w:val="0"/>
              <w:marTop w:val="0"/>
              <w:marBottom w:val="0"/>
              <w:divBdr>
                <w:top w:val="none" w:sz="0" w:space="0" w:color="auto"/>
                <w:left w:val="none" w:sz="0" w:space="0" w:color="auto"/>
                <w:bottom w:val="none" w:sz="0" w:space="0" w:color="auto"/>
                <w:right w:val="none" w:sz="0" w:space="0" w:color="auto"/>
              </w:divBdr>
            </w:div>
            <w:div w:id="1169173194">
              <w:marLeft w:val="0"/>
              <w:marRight w:val="0"/>
              <w:marTop w:val="0"/>
              <w:marBottom w:val="0"/>
              <w:divBdr>
                <w:top w:val="none" w:sz="0" w:space="0" w:color="auto"/>
                <w:left w:val="none" w:sz="0" w:space="0" w:color="auto"/>
                <w:bottom w:val="none" w:sz="0" w:space="0" w:color="auto"/>
                <w:right w:val="none" w:sz="0" w:space="0" w:color="auto"/>
              </w:divBdr>
            </w:div>
            <w:div w:id="225188283">
              <w:marLeft w:val="0"/>
              <w:marRight w:val="0"/>
              <w:marTop w:val="0"/>
              <w:marBottom w:val="0"/>
              <w:divBdr>
                <w:top w:val="none" w:sz="0" w:space="0" w:color="auto"/>
                <w:left w:val="none" w:sz="0" w:space="0" w:color="auto"/>
                <w:bottom w:val="none" w:sz="0" w:space="0" w:color="auto"/>
                <w:right w:val="none" w:sz="0" w:space="0" w:color="auto"/>
              </w:divBdr>
            </w:div>
            <w:div w:id="813564307">
              <w:marLeft w:val="0"/>
              <w:marRight w:val="0"/>
              <w:marTop w:val="0"/>
              <w:marBottom w:val="0"/>
              <w:divBdr>
                <w:top w:val="none" w:sz="0" w:space="0" w:color="auto"/>
                <w:left w:val="none" w:sz="0" w:space="0" w:color="auto"/>
                <w:bottom w:val="none" w:sz="0" w:space="0" w:color="auto"/>
                <w:right w:val="none" w:sz="0" w:space="0" w:color="auto"/>
              </w:divBdr>
            </w:div>
            <w:div w:id="1690180351">
              <w:marLeft w:val="0"/>
              <w:marRight w:val="0"/>
              <w:marTop w:val="0"/>
              <w:marBottom w:val="0"/>
              <w:divBdr>
                <w:top w:val="none" w:sz="0" w:space="0" w:color="auto"/>
                <w:left w:val="none" w:sz="0" w:space="0" w:color="auto"/>
                <w:bottom w:val="none" w:sz="0" w:space="0" w:color="auto"/>
                <w:right w:val="none" w:sz="0" w:space="0" w:color="auto"/>
              </w:divBdr>
            </w:div>
            <w:div w:id="686979973">
              <w:marLeft w:val="0"/>
              <w:marRight w:val="0"/>
              <w:marTop w:val="0"/>
              <w:marBottom w:val="0"/>
              <w:divBdr>
                <w:top w:val="none" w:sz="0" w:space="0" w:color="auto"/>
                <w:left w:val="none" w:sz="0" w:space="0" w:color="auto"/>
                <w:bottom w:val="none" w:sz="0" w:space="0" w:color="auto"/>
                <w:right w:val="none" w:sz="0" w:space="0" w:color="auto"/>
              </w:divBdr>
            </w:div>
            <w:div w:id="1011299835">
              <w:marLeft w:val="0"/>
              <w:marRight w:val="0"/>
              <w:marTop w:val="0"/>
              <w:marBottom w:val="0"/>
              <w:divBdr>
                <w:top w:val="none" w:sz="0" w:space="0" w:color="auto"/>
                <w:left w:val="none" w:sz="0" w:space="0" w:color="auto"/>
                <w:bottom w:val="none" w:sz="0" w:space="0" w:color="auto"/>
                <w:right w:val="none" w:sz="0" w:space="0" w:color="auto"/>
              </w:divBdr>
            </w:div>
            <w:div w:id="2002460841">
              <w:marLeft w:val="0"/>
              <w:marRight w:val="0"/>
              <w:marTop w:val="0"/>
              <w:marBottom w:val="0"/>
              <w:divBdr>
                <w:top w:val="none" w:sz="0" w:space="0" w:color="auto"/>
                <w:left w:val="none" w:sz="0" w:space="0" w:color="auto"/>
                <w:bottom w:val="none" w:sz="0" w:space="0" w:color="auto"/>
                <w:right w:val="none" w:sz="0" w:space="0" w:color="auto"/>
              </w:divBdr>
            </w:div>
            <w:div w:id="346716824">
              <w:marLeft w:val="0"/>
              <w:marRight w:val="0"/>
              <w:marTop w:val="0"/>
              <w:marBottom w:val="0"/>
              <w:divBdr>
                <w:top w:val="none" w:sz="0" w:space="0" w:color="auto"/>
                <w:left w:val="none" w:sz="0" w:space="0" w:color="auto"/>
                <w:bottom w:val="none" w:sz="0" w:space="0" w:color="auto"/>
                <w:right w:val="none" w:sz="0" w:space="0" w:color="auto"/>
              </w:divBdr>
            </w:div>
            <w:div w:id="914434773">
              <w:marLeft w:val="0"/>
              <w:marRight w:val="0"/>
              <w:marTop w:val="0"/>
              <w:marBottom w:val="0"/>
              <w:divBdr>
                <w:top w:val="none" w:sz="0" w:space="0" w:color="auto"/>
                <w:left w:val="none" w:sz="0" w:space="0" w:color="auto"/>
                <w:bottom w:val="none" w:sz="0" w:space="0" w:color="auto"/>
                <w:right w:val="none" w:sz="0" w:space="0" w:color="auto"/>
              </w:divBdr>
            </w:div>
            <w:div w:id="920913105">
              <w:marLeft w:val="0"/>
              <w:marRight w:val="0"/>
              <w:marTop w:val="0"/>
              <w:marBottom w:val="0"/>
              <w:divBdr>
                <w:top w:val="none" w:sz="0" w:space="0" w:color="auto"/>
                <w:left w:val="none" w:sz="0" w:space="0" w:color="auto"/>
                <w:bottom w:val="none" w:sz="0" w:space="0" w:color="auto"/>
                <w:right w:val="none" w:sz="0" w:space="0" w:color="auto"/>
              </w:divBdr>
            </w:div>
            <w:div w:id="1289118398">
              <w:marLeft w:val="0"/>
              <w:marRight w:val="0"/>
              <w:marTop w:val="0"/>
              <w:marBottom w:val="0"/>
              <w:divBdr>
                <w:top w:val="none" w:sz="0" w:space="0" w:color="auto"/>
                <w:left w:val="none" w:sz="0" w:space="0" w:color="auto"/>
                <w:bottom w:val="none" w:sz="0" w:space="0" w:color="auto"/>
                <w:right w:val="none" w:sz="0" w:space="0" w:color="auto"/>
              </w:divBdr>
            </w:div>
            <w:div w:id="806556509">
              <w:marLeft w:val="0"/>
              <w:marRight w:val="0"/>
              <w:marTop w:val="0"/>
              <w:marBottom w:val="0"/>
              <w:divBdr>
                <w:top w:val="none" w:sz="0" w:space="0" w:color="auto"/>
                <w:left w:val="none" w:sz="0" w:space="0" w:color="auto"/>
                <w:bottom w:val="none" w:sz="0" w:space="0" w:color="auto"/>
                <w:right w:val="none" w:sz="0" w:space="0" w:color="auto"/>
              </w:divBdr>
            </w:div>
            <w:div w:id="1842355833">
              <w:marLeft w:val="0"/>
              <w:marRight w:val="0"/>
              <w:marTop w:val="0"/>
              <w:marBottom w:val="0"/>
              <w:divBdr>
                <w:top w:val="none" w:sz="0" w:space="0" w:color="auto"/>
                <w:left w:val="none" w:sz="0" w:space="0" w:color="auto"/>
                <w:bottom w:val="none" w:sz="0" w:space="0" w:color="auto"/>
                <w:right w:val="none" w:sz="0" w:space="0" w:color="auto"/>
              </w:divBdr>
            </w:div>
            <w:div w:id="223687262">
              <w:marLeft w:val="0"/>
              <w:marRight w:val="0"/>
              <w:marTop w:val="0"/>
              <w:marBottom w:val="0"/>
              <w:divBdr>
                <w:top w:val="none" w:sz="0" w:space="0" w:color="auto"/>
                <w:left w:val="none" w:sz="0" w:space="0" w:color="auto"/>
                <w:bottom w:val="none" w:sz="0" w:space="0" w:color="auto"/>
                <w:right w:val="none" w:sz="0" w:space="0" w:color="auto"/>
              </w:divBdr>
            </w:div>
            <w:div w:id="1630740721">
              <w:marLeft w:val="0"/>
              <w:marRight w:val="0"/>
              <w:marTop w:val="0"/>
              <w:marBottom w:val="0"/>
              <w:divBdr>
                <w:top w:val="none" w:sz="0" w:space="0" w:color="auto"/>
                <w:left w:val="none" w:sz="0" w:space="0" w:color="auto"/>
                <w:bottom w:val="none" w:sz="0" w:space="0" w:color="auto"/>
                <w:right w:val="none" w:sz="0" w:space="0" w:color="auto"/>
              </w:divBdr>
            </w:div>
            <w:div w:id="1549563883">
              <w:marLeft w:val="0"/>
              <w:marRight w:val="0"/>
              <w:marTop w:val="0"/>
              <w:marBottom w:val="0"/>
              <w:divBdr>
                <w:top w:val="none" w:sz="0" w:space="0" w:color="auto"/>
                <w:left w:val="none" w:sz="0" w:space="0" w:color="auto"/>
                <w:bottom w:val="none" w:sz="0" w:space="0" w:color="auto"/>
                <w:right w:val="none" w:sz="0" w:space="0" w:color="auto"/>
              </w:divBdr>
            </w:div>
            <w:div w:id="502354102">
              <w:marLeft w:val="0"/>
              <w:marRight w:val="0"/>
              <w:marTop w:val="0"/>
              <w:marBottom w:val="0"/>
              <w:divBdr>
                <w:top w:val="none" w:sz="0" w:space="0" w:color="auto"/>
                <w:left w:val="none" w:sz="0" w:space="0" w:color="auto"/>
                <w:bottom w:val="none" w:sz="0" w:space="0" w:color="auto"/>
                <w:right w:val="none" w:sz="0" w:space="0" w:color="auto"/>
              </w:divBdr>
            </w:div>
            <w:div w:id="40180665">
              <w:marLeft w:val="0"/>
              <w:marRight w:val="0"/>
              <w:marTop w:val="0"/>
              <w:marBottom w:val="0"/>
              <w:divBdr>
                <w:top w:val="none" w:sz="0" w:space="0" w:color="auto"/>
                <w:left w:val="none" w:sz="0" w:space="0" w:color="auto"/>
                <w:bottom w:val="none" w:sz="0" w:space="0" w:color="auto"/>
                <w:right w:val="none" w:sz="0" w:space="0" w:color="auto"/>
              </w:divBdr>
            </w:div>
            <w:div w:id="95834324">
              <w:marLeft w:val="0"/>
              <w:marRight w:val="0"/>
              <w:marTop w:val="0"/>
              <w:marBottom w:val="0"/>
              <w:divBdr>
                <w:top w:val="none" w:sz="0" w:space="0" w:color="auto"/>
                <w:left w:val="none" w:sz="0" w:space="0" w:color="auto"/>
                <w:bottom w:val="none" w:sz="0" w:space="0" w:color="auto"/>
                <w:right w:val="none" w:sz="0" w:space="0" w:color="auto"/>
              </w:divBdr>
            </w:div>
            <w:div w:id="2122675645">
              <w:marLeft w:val="0"/>
              <w:marRight w:val="0"/>
              <w:marTop w:val="0"/>
              <w:marBottom w:val="0"/>
              <w:divBdr>
                <w:top w:val="none" w:sz="0" w:space="0" w:color="auto"/>
                <w:left w:val="none" w:sz="0" w:space="0" w:color="auto"/>
                <w:bottom w:val="none" w:sz="0" w:space="0" w:color="auto"/>
                <w:right w:val="none" w:sz="0" w:space="0" w:color="auto"/>
              </w:divBdr>
            </w:div>
            <w:div w:id="19885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8867">
      <w:bodyDiv w:val="1"/>
      <w:marLeft w:val="0"/>
      <w:marRight w:val="0"/>
      <w:marTop w:val="0"/>
      <w:marBottom w:val="0"/>
      <w:divBdr>
        <w:top w:val="none" w:sz="0" w:space="0" w:color="auto"/>
        <w:left w:val="none" w:sz="0" w:space="0" w:color="auto"/>
        <w:bottom w:val="none" w:sz="0" w:space="0" w:color="auto"/>
        <w:right w:val="none" w:sz="0" w:space="0" w:color="auto"/>
      </w:divBdr>
    </w:div>
    <w:div w:id="1068500305">
      <w:bodyDiv w:val="1"/>
      <w:marLeft w:val="0"/>
      <w:marRight w:val="0"/>
      <w:marTop w:val="0"/>
      <w:marBottom w:val="0"/>
      <w:divBdr>
        <w:top w:val="none" w:sz="0" w:space="0" w:color="auto"/>
        <w:left w:val="none" w:sz="0" w:space="0" w:color="auto"/>
        <w:bottom w:val="none" w:sz="0" w:space="0" w:color="auto"/>
        <w:right w:val="none" w:sz="0" w:space="0" w:color="auto"/>
      </w:divBdr>
    </w:div>
    <w:div w:id="1118068428">
      <w:bodyDiv w:val="1"/>
      <w:marLeft w:val="0"/>
      <w:marRight w:val="0"/>
      <w:marTop w:val="0"/>
      <w:marBottom w:val="0"/>
      <w:divBdr>
        <w:top w:val="none" w:sz="0" w:space="0" w:color="auto"/>
        <w:left w:val="none" w:sz="0" w:space="0" w:color="auto"/>
        <w:bottom w:val="none" w:sz="0" w:space="0" w:color="auto"/>
        <w:right w:val="none" w:sz="0" w:space="0" w:color="auto"/>
      </w:divBdr>
      <w:divsChild>
        <w:div w:id="2021421306">
          <w:marLeft w:val="0"/>
          <w:marRight w:val="0"/>
          <w:marTop w:val="0"/>
          <w:marBottom w:val="0"/>
          <w:divBdr>
            <w:top w:val="none" w:sz="0" w:space="0" w:color="auto"/>
            <w:left w:val="none" w:sz="0" w:space="0" w:color="auto"/>
            <w:bottom w:val="none" w:sz="0" w:space="0" w:color="auto"/>
            <w:right w:val="none" w:sz="0" w:space="0" w:color="auto"/>
          </w:divBdr>
          <w:divsChild>
            <w:div w:id="89319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17781">
      <w:bodyDiv w:val="1"/>
      <w:marLeft w:val="0"/>
      <w:marRight w:val="0"/>
      <w:marTop w:val="0"/>
      <w:marBottom w:val="0"/>
      <w:divBdr>
        <w:top w:val="none" w:sz="0" w:space="0" w:color="auto"/>
        <w:left w:val="none" w:sz="0" w:space="0" w:color="auto"/>
        <w:bottom w:val="none" w:sz="0" w:space="0" w:color="auto"/>
        <w:right w:val="none" w:sz="0" w:space="0" w:color="auto"/>
      </w:divBdr>
      <w:divsChild>
        <w:div w:id="93212152">
          <w:marLeft w:val="0"/>
          <w:marRight w:val="0"/>
          <w:marTop w:val="0"/>
          <w:marBottom w:val="0"/>
          <w:divBdr>
            <w:top w:val="none" w:sz="0" w:space="0" w:color="auto"/>
            <w:left w:val="none" w:sz="0" w:space="0" w:color="auto"/>
            <w:bottom w:val="none" w:sz="0" w:space="0" w:color="auto"/>
            <w:right w:val="none" w:sz="0" w:space="0" w:color="auto"/>
          </w:divBdr>
          <w:divsChild>
            <w:div w:id="1930111778">
              <w:marLeft w:val="0"/>
              <w:marRight w:val="0"/>
              <w:marTop w:val="0"/>
              <w:marBottom w:val="0"/>
              <w:divBdr>
                <w:top w:val="none" w:sz="0" w:space="0" w:color="auto"/>
                <w:left w:val="none" w:sz="0" w:space="0" w:color="auto"/>
                <w:bottom w:val="none" w:sz="0" w:space="0" w:color="auto"/>
                <w:right w:val="none" w:sz="0" w:space="0" w:color="auto"/>
              </w:divBdr>
            </w:div>
            <w:div w:id="1064140021">
              <w:marLeft w:val="0"/>
              <w:marRight w:val="0"/>
              <w:marTop w:val="0"/>
              <w:marBottom w:val="0"/>
              <w:divBdr>
                <w:top w:val="none" w:sz="0" w:space="0" w:color="auto"/>
                <w:left w:val="none" w:sz="0" w:space="0" w:color="auto"/>
                <w:bottom w:val="none" w:sz="0" w:space="0" w:color="auto"/>
                <w:right w:val="none" w:sz="0" w:space="0" w:color="auto"/>
              </w:divBdr>
            </w:div>
            <w:div w:id="1989480368">
              <w:marLeft w:val="0"/>
              <w:marRight w:val="0"/>
              <w:marTop w:val="0"/>
              <w:marBottom w:val="0"/>
              <w:divBdr>
                <w:top w:val="none" w:sz="0" w:space="0" w:color="auto"/>
                <w:left w:val="none" w:sz="0" w:space="0" w:color="auto"/>
                <w:bottom w:val="none" w:sz="0" w:space="0" w:color="auto"/>
                <w:right w:val="none" w:sz="0" w:space="0" w:color="auto"/>
              </w:divBdr>
            </w:div>
            <w:div w:id="1746339971">
              <w:marLeft w:val="0"/>
              <w:marRight w:val="0"/>
              <w:marTop w:val="0"/>
              <w:marBottom w:val="0"/>
              <w:divBdr>
                <w:top w:val="none" w:sz="0" w:space="0" w:color="auto"/>
                <w:left w:val="none" w:sz="0" w:space="0" w:color="auto"/>
                <w:bottom w:val="none" w:sz="0" w:space="0" w:color="auto"/>
                <w:right w:val="none" w:sz="0" w:space="0" w:color="auto"/>
              </w:divBdr>
            </w:div>
            <w:div w:id="174854534">
              <w:marLeft w:val="0"/>
              <w:marRight w:val="0"/>
              <w:marTop w:val="0"/>
              <w:marBottom w:val="0"/>
              <w:divBdr>
                <w:top w:val="none" w:sz="0" w:space="0" w:color="auto"/>
                <w:left w:val="none" w:sz="0" w:space="0" w:color="auto"/>
                <w:bottom w:val="none" w:sz="0" w:space="0" w:color="auto"/>
                <w:right w:val="none" w:sz="0" w:space="0" w:color="auto"/>
              </w:divBdr>
            </w:div>
            <w:div w:id="1116871809">
              <w:marLeft w:val="0"/>
              <w:marRight w:val="0"/>
              <w:marTop w:val="0"/>
              <w:marBottom w:val="0"/>
              <w:divBdr>
                <w:top w:val="none" w:sz="0" w:space="0" w:color="auto"/>
                <w:left w:val="none" w:sz="0" w:space="0" w:color="auto"/>
                <w:bottom w:val="none" w:sz="0" w:space="0" w:color="auto"/>
                <w:right w:val="none" w:sz="0" w:space="0" w:color="auto"/>
              </w:divBdr>
            </w:div>
            <w:div w:id="548882309">
              <w:marLeft w:val="0"/>
              <w:marRight w:val="0"/>
              <w:marTop w:val="0"/>
              <w:marBottom w:val="0"/>
              <w:divBdr>
                <w:top w:val="none" w:sz="0" w:space="0" w:color="auto"/>
                <w:left w:val="none" w:sz="0" w:space="0" w:color="auto"/>
                <w:bottom w:val="none" w:sz="0" w:space="0" w:color="auto"/>
                <w:right w:val="none" w:sz="0" w:space="0" w:color="auto"/>
              </w:divBdr>
            </w:div>
            <w:div w:id="1367411354">
              <w:marLeft w:val="0"/>
              <w:marRight w:val="0"/>
              <w:marTop w:val="0"/>
              <w:marBottom w:val="0"/>
              <w:divBdr>
                <w:top w:val="none" w:sz="0" w:space="0" w:color="auto"/>
                <w:left w:val="none" w:sz="0" w:space="0" w:color="auto"/>
                <w:bottom w:val="none" w:sz="0" w:space="0" w:color="auto"/>
                <w:right w:val="none" w:sz="0" w:space="0" w:color="auto"/>
              </w:divBdr>
            </w:div>
            <w:div w:id="1012605955">
              <w:marLeft w:val="0"/>
              <w:marRight w:val="0"/>
              <w:marTop w:val="0"/>
              <w:marBottom w:val="0"/>
              <w:divBdr>
                <w:top w:val="none" w:sz="0" w:space="0" w:color="auto"/>
                <w:left w:val="none" w:sz="0" w:space="0" w:color="auto"/>
                <w:bottom w:val="none" w:sz="0" w:space="0" w:color="auto"/>
                <w:right w:val="none" w:sz="0" w:space="0" w:color="auto"/>
              </w:divBdr>
            </w:div>
            <w:div w:id="641497398">
              <w:marLeft w:val="0"/>
              <w:marRight w:val="0"/>
              <w:marTop w:val="0"/>
              <w:marBottom w:val="0"/>
              <w:divBdr>
                <w:top w:val="none" w:sz="0" w:space="0" w:color="auto"/>
                <w:left w:val="none" w:sz="0" w:space="0" w:color="auto"/>
                <w:bottom w:val="none" w:sz="0" w:space="0" w:color="auto"/>
                <w:right w:val="none" w:sz="0" w:space="0" w:color="auto"/>
              </w:divBdr>
            </w:div>
            <w:div w:id="790057050">
              <w:marLeft w:val="0"/>
              <w:marRight w:val="0"/>
              <w:marTop w:val="0"/>
              <w:marBottom w:val="0"/>
              <w:divBdr>
                <w:top w:val="none" w:sz="0" w:space="0" w:color="auto"/>
                <w:left w:val="none" w:sz="0" w:space="0" w:color="auto"/>
                <w:bottom w:val="none" w:sz="0" w:space="0" w:color="auto"/>
                <w:right w:val="none" w:sz="0" w:space="0" w:color="auto"/>
              </w:divBdr>
            </w:div>
            <w:div w:id="708576861">
              <w:marLeft w:val="0"/>
              <w:marRight w:val="0"/>
              <w:marTop w:val="0"/>
              <w:marBottom w:val="0"/>
              <w:divBdr>
                <w:top w:val="none" w:sz="0" w:space="0" w:color="auto"/>
                <w:left w:val="none" w:sz="0" w:space="0" w:color="auto"/>
                <w:bottom w:val="none" w:sz="0" w:space="0" w:color="auto"/>
                <w:right w:val="none" w:sz="0" w:space="0" w:color="auto"/>
              </w:divBdr>
            </w:div>
            <w:div w:id="516652526">
              <w:marLeft w:val="0"/>
              <w:marRight w:val="0"/>
              <w:marTop w:val="0"/>
              <w:marBottom w:val="0"/>
              <w:divBdr>
                <w:top w:val="none" w:sz="0" w:space="0" w:color="auto"/>
                <w:left w:val="none" w:sz="0" w:space="0" w:color="auto"/>
                <w:bottom w:val="none" w:sz="0" w:space="0" w:color="auto"/>
                <w:right w:val="none" w:sz="0" w:space="0" w:color="auto"/>
              </w:divBdr>
            </w:div>
            <w:div w:id="1377387182">
              <w:marLeft w:val="0"/>
              <w:marRight w:val="0"/>
              <w:marTop w:val="0"/>
              <w:marBottom w:val="0"/>
              <w:divBdr>
                <w:top w:val="none" w:sz="0" w:space="0" w:color="auto"/>
                <w:left w:val="none" w:sz="0" w:space="0" w:color="auto"/>
                <w:bottom w:val="none" w:sz="0" w:space="0" w:color="auto"/>
                <w:right w:val="none" w:sz="0" w:space="0" w:color="auto"/>
              </w:divBdr>
            </w:div>
            <w:div w:id="705565405">
              <w:marLeft w:val="0"/>
              <w:marRight w:val="0"/>
              <w:marTop w:val="0"/>
              <w:marBottom w:val="0"/>
              <w:divBdr>
                <w:top w:val="none" w:sz="0" w:space="0" w:color="auto"/>
                <w:left w:val="none" w:sz="0" w:space="0" w:color="auto"/>
                <w:bottom w:val="none" w:sz="0" w:space="0" w:color="auto"/>
                <w:right w:val="none" w:sz="0" w:space="0" w:color="auto"/>
              </w:divBdr>
            </w:div>
            <w:div w:id="623586724">
              <w:marLeft w:val="0"/>
              <w:marRight w:val="0"/>
              <w:marTop w:val="0"/>
              <w:marBottom w:val="0"/>
              <w:divBdr>
                <w:top w:val="none" w:sz="0" w:space="0" w:color="auto"/>
                <w:left w:val="none" w:sz="0" w:space="0" w:color="auto"/>
                <w:bottom w:val="none" w:sz="0" w:space="0" w:color="auto"/>
                <w:right w:val="none" w:sz="0" w:space="0" w:color="auto"/>
              </w:divBdr>
            </w:div>
            <w:div w:id="251210283">
              <w:marLeft w:val="0"/>
              <w:marRight w:val="0"/>
              <w:marTop w:val="0"/>
              <w:marBottom w:val="0"/>
              <w:divBdr>
                <w:top w:val="none" w:sz="0" w:space="0" w:color="auto"/>
                <w:left w:val="none" w:sz="0" w:space="0" w:color="auto"/>
                <w:bottom w:val="none" w:sz="0" w:space="0" w:color="auto"/>
                <w:right w:val="none" w:sz="0" w:space="0" w:color="auto"/>
              </w:divBdr>
            </w:div>
            <w:div w:id="1022129596">
              <w:marLeft w:val="0"/>
              <w:marRight w:val="0"/>
              <w:marTop w:val="0"/>
              <w:marBottom w:val="0"/>
              <w:divBdr>
                <w:top w:val="none" w:sz="0" w:space="0" w:color="auto"/>
                <w:left w:val="none" w:sz="0" w:space="0" w:color="auto"/>
                <w:bottom w:val="none" w:sz="0" w:space="0" w:color="auto"/>
                <w:right w:val="none" w:sz="0" w:space="0" w:color="auto"/>
              </w:divBdr>
            </w:div>
            <w:div w:id="1669556993">
              <w:marLeft w:val="0"/>
              <w:marRight w:val="0"/>
              <w:marTop w:val="0"/>
              <w:marBottom w:val="0"/>
              <w:divBdr>
                <w:top w:val="none" w:sz="0" w:space="0" w:color="auto"/>
                <w:left w:val="none" w:sz="0" w:space="0" w:color="auto"/>
                <w:bottom w:val="none" w:sz="0" w:space="0" w:color="auto"/>
                <w:right w:val="none" w:sz="0" w:space="0" w:color="auto"/>
              </w:divBdr>
            </w:div>
            <w:div w:id="978921078">
              <w:marLeft w:val="0"/>
              <w:marRight w:val="0"/>
              <w:marTop w:val="0"/>
              <w:marBottom w:val="0"/>
              <w:divBdr>
                <w:top w:val="none" w:sz="0" w:space="0" w:color="auto"/>
                <w:left w:val="none" w:sz="0" w:space="0" w:color="auto"/>
                <w:bottom w:val="none" w:sz="0" w:space="0" w:color="auto"/>
                <w:right w:val="none" w:sz="0" w:space="0" w:color="auto"/>
              </w:divBdr>
            </w:div>
            <w:div w:id="257956239">
              <w:marLeft w:val="0"/>
              <w:marRight w:val="0"/>
              <w:marTop w:val="0"/>
              <w:marBottom w:val="0"/>
              <w:divBdr>
                <w:top w:val="none" w:sz="0" w:space="0" w:color="auto"/>
                <w:left w:val="none" w:sz="0" w:space="0" w:color="auto"/>
                <w:bottom w:val="none" w:sz="0" w:space="0" w:color="auto"/>
                <w:right w:val="none" w:sz="0" w:space="0" w:color="auto"/>
              </w:divBdr>
            </w:div>
            <w:div w:id="285506098">
              <w:marLeft w:val="0"/>
              <w:marRight w:val="0"/>
              <w:marTop w:val="0"/>
              <w:marBottom w:val="0"/>
              <w:divBdr>
                <w:top w:val="none" w:sz="0" w:space="0" w:color="auto"/>
                <w:left w:val="none" w:sz="0" w:space="0" w:color="auto"/>
                <w:bottom w:val="none" w:sz="0" w:space="0" w:color="auto"/>
                <w:right w:val="none" w:sz="0" w:space="0" w:color="auto"/>
              </w:divBdr>
            </w:div>
            <w:div w:id="27995817">
              <w:marLeft w:val="0"/>
              <w:marRight w:val="0"/>
              <w:marTop w:val="0"/>
              <w:marBottom w:val="0"/>
              <w:divBdr>
                <w:top w:val="none" w:sz="0" w:space="0" w:color="auto"/>
                <w:left w:val="none" w:sz="0" w:space="0" w:color="auto"/>
                <w:bottom w:val="none" w:sz="0" w:space="0" w:color="auto"/>
                <w:right w:val="none" w:sz="0" w:space="0" w:color="auto"/>
              </w:divBdr>
            </w:div>
            <w:div w:id="743726007">
              <w:marLeft w:val="0"/>
              <w:marRight w:val="0"/>
              <w:marTop w:val="0"/>
              <w:marBottom w:val="0"/>
              <w:divBdr>
                <w:top w:val="none" w:sz="0" w:space="0" w:color="auto"/>
                <w:left w:val="none" w:sz="0" w:space="0" w:color="auto"/>
                <w:bottom w:val="none" w:sz="0" w:space="0" w:color="auto"/>
                <w:right w:val="none" w:sz="0" w:space="0" w:color="auto"/>
              </w:divBdr>
            </w:div>
            <w:div w:id="823863534">
              <w:marLeft w:val="0"/>
              <w:marRight w:val="0"/>
              <w:marTop w:val="0"/>
              <w:marBottom w:val="0"/>
              <w:divBdr>
                <w:top w:val="none" w:sz="0" w:space="0" w:color="auto"/>
                <w:left w:val="none" w:sz="0" w:space="0" w:color="auto"/>
                <w:bottom w:val="none" w:sz="0" w:space="0" w:color="auto"/>
                <w:right w:val="none" w:sz="0" w:space="0" w:color="auto"/>
              </w:divBdr>
            </w:div>
            <w:div w:id="1479958466">
              <w:marLeft w:val="0"/>
              <w:marRight w:val="0"/>
              <w:marTop w:val="0"/>
              <w:marBottom w:val="0"/>
              <w:divBdr>
                <w:top w:val="none" w:sz="0" w:space="0" w:color="auto"/>
                <w:left w:val="none" w:sz="0" w:space="0" w:color="auto"/>
                <w:bottom w:val="none" w:sz="0" w:space="0" w:color="auto"/>
                <w:right w:val="none" w:sz="0" w:space="0" w:color="auto"/>
              </w:divBdr>
            </w:div>
            <w:div w:id="1118570594">
              <w:marLeft w:val="0"/>
              <w:marRight w:val="0"/>
              <w:marTop w:val="0"/>
              <w:marBottom w:val="0"/>
              <w:divBdr>
                <w:top w:val="none" w:sz="0" w:space="0" w:color="auto"/>
                <w:left w:val="none" w:sz="0" w:space="0" w:color="auto"/>
                <w:bottom w:val="none" w:sz="0" w:space="0" w:color="auto"/>
                <w:right w:val="none" w:sz="0" w:space="0" w:color="auto"/>
              </w:divBdr>
            </w:div>
            <w:div w:id="751241715">
              <w:marLeft w:val="0"/>
              <w:marRight w:val="0"/>
              <w:marTop w:val="0"/>
              <w:marBottom w:val="0"/>
              <w:divBdr>
                <w:top w:val="none" w:sz="0" w:space="0" w:color="auto"/>
                <w:left w:val="none" w:sz="0" w:space="0" w:color="auto"/>
                <w:bottom w:val="none" w:sz="0" w:space="0" w:color="auto"/>
                <w:right w:val="none" w:sz="0" w:space="0" w:color="auto"/>
              </w:divBdr>
            </w:div>
            <w:div w:id="791943322">
              <w:marLeft w:val="0"/>
              <w:marRight w:val="0"/>
              <w:marTop w:val="0"/>
              <w:marBottom w:val="0"/>
              <w:divBdr>
                <w:top w:val="none" w:sz="0" w:space="0" w:color="auto"/>
                <w:left w:val="none" w:sz="0" w:space="0" w:color="auto"/>
                <w:bottom w:val="none" w:sz="0" w:space="0" w:color="auto"/>
                <w:right w:val="none" w:sz="0" w:space="0" w:color="auto"/>
              </w:divBdr>
            </w:div>
            <w:div w:id="1406144635">
              <w:marLeft w:val="0"/>
              <w:marRight w:val="0"/>
              <w:marTop w:val="0"/>
              <w:marBottom w:val="0"/>
              <w:divBdr>
                <w:top w:val="none" w:sz="0" w:space="0" w:color="auto"/>
                <w:left w:val="none" w:sz="0" w:space="0" w:color="auto"/>
                <w:bottom w:val="none" w:sz="0" w:space="0" w:color="auto"/>
                <w:right w:val="none" w:sz="0" w:space="0" w:color="auto"/>
              </w:divBdr>
            </w:div>
            <w:div w:id="963079633">
              <w:marLeft w:val="0"/>
              <w:marRight w:val="0"/>
              <w:marTop w:val="0"/>
              <w:marBottom w:val="0"/>
              <w:divBdr>
                <w:top w:val="none" w:sz="0" w:space="0" w:color="auto"/>
                <w:left w:val="none" w:sz="0" w:space="0" w:color="auto"/>
                <w:bottom w:val="none" w:sz="0" w:space="0" w:color="auto"/>
                <w:right w:val="none" w:sz="0" w:space="0" w:color="auto"/>
              </w:divBdr>
            </w:div>
            <w:div w:id="158738361">
              <w:marLeft w:val="0"/>
              <w:marRight w:val="0"/>
              <w:marTop w:val="0"/>
              <w:marBottom w:val="0"/>
              <w:divBdr>
                <w:top w:val="none" w:sz="0" w:space="0" w:color="auto"/>
                <w:left w:val="none" w:sz="0" w:space="0" w:color="auto"/>
                <w:bottom w:val="none" w:sz="0" w:space="0" w:color="auto"/>
                <w:right w:val="none" w:sz="0" w:space="0" w:color="auto"/>
              </w:divBdr>
            </w:div>
            <w:div w:id="90057021">
              <w:marLeft w:val="0"/>
              <w:marRight w:val="0"/>
              <w:marTop w:val="0"/>
              <w:marBottom w:val="0"/>
              <w:divBdr>
                <w:top w:val="none" w:sz="0" w:space="0" w:color="auto"/>
                <w:left w:val="none" w:sz="0" w:space="0" w:color="auto"/>
                <w:bottom w:val="none" w:sz="0" w:space="0" w:color="auto"/>
                <w:right w:val="none" w:sz="0" w:space="0" w:color="auto"/>
              </w:divBdr>
            </w:div>
            <w:div w:id="462581192">
              <w:marLeft w:val="0"/>
              <w:marRight w:val="0"/>
              <w:marTop w:val="0"/>
              <w:marBottom w:val="0"/>
              <w:divBdr>
                <w:top w:val="none" w:sz="0" w:space="0" w:color="auto"/>
                <w:left w:val="none" w:sz="0" w:space="0" w:color="auto"/>
                <w:bottom w:val="none" w:sz="0" w:space="0" w:color="auto"/>
                <w:right w:val="none" w:sz="0" w:space="0" w:color="auto"/>
              </w:divBdr>
            </w:div>
            <w:div w:id="800658396">
              <w:marLeft w:val="0"/>
              <w:marRight w:val="0"/>
              <w:marTop w:val="0"/>
              <w:marBottom w:val="0"/>
              <w:divBdr>
                <w:top w:val="none" w:sz="0" w:space="0" w:color="auto"/>
                <w:left w:val="none" w:sz="0" w:space="0" w:color="auto"/>
                <w:bottom w:val="none" w:sz="0" w:space="0" w:color="auto"/>
                <w:right w:val="none" w:sz="0" w:space="0" w:color="auto"/>
              </w:divBdr>
            </w:div>
            <w:div w:id="2054572298">
              <w:marLeft w:val="0"/>
              <w:marRight w:val="0"/>
              <w:marTop w:val="0"/>
              <w:marBottom w:val="0"/>
              <w:divBdr>
                <w:top w:val="none" w:sz="0" w:space="0" w:color="auto"/>
                <w:left w:val="none" w:sz="0" w:space="0" w:color="auto"/>
                <w:bottom w:val="none" w:sz="0" w:space="0" w:color="auto"/>
                <w:right w:val="none" w:sz="0" w:space="0" w:color="auto"/>
              </w:divBdr>
            </w:div>
            <w:div w:id="826552263">
              <w:marLeft w:val="0"/>
              <w:marRight w:val="0"/>
              <w:marTop w:val="0"/>
              <w:marBottom w:val="0"/>
              <w:divBdr>
                <w:top w:val="none" w:sz="0" w:space="0" w:color="auto"/>
                <w:left w:val="none" w:sz="0" w:space="0" w:color="auto"/>
                <w:bottom w:val="none" w:sz="0" w:space="0" w:color="auto"/>
                <w:right w:val="none" w:sz="0" w:space="0" w:color="auto"/>
              </w:divBdr>
            </w:div>
            <w:div w:id="84345497">
              <w:marLeft w:val="0"/>
              <w:marRight w:val="0"/>
              <w:marTop w:val="0"/>
              <w:marBottom w:val="0"/>
              <w:divBdr>
                <w:top w:val="none" w:sz="0" w:space="0" w:color="auto"/>
                <w:left w:val="none" w:sz="0" w:space="0" w:color="auto"/>
                <w:bottom w:val="none" w:sz="0" w:space="0" w:color="auto"/>
                <w:right w:val="none" w:sz="0" w:space="0" w:color="auto"/>
              </w:divBdr>
            </w:div>
            <w:div w:id="921253514">
              <w:marLeft w:val="0"/>
              <w:marRight w:val="0"/>
              <w:marTop w:val="0"/>
              <w:marBottom w:val="0"/>
              <w:divBdr>
                <w:top w:val="none" w:sz="0" w:space="0" w:color="auto"/>
                <w:left w:val="none" w:sz="0" w:space="0" w:color="auto"/>
                <w:bottom w:val="none" w:sz="0" w:space="0" w:color="auto"/>
                <w:right w:val="none" w:sz="0" w:space="0" w:color="auto"/>
              </w:divBdr>
            </w:div>
            <w:div w:id="1877158776">
              <w:marLeft w:val="0"/>
              <w:marRight w:val="0"/>
              <w:marTop w:val="0"/>
              <w:marBottom w:val="0"/>
              <w:divBdr>
                <w:top w:val="none" w:sz="0" w:space="0" w:color="auto"/>
                <w:left w:val="none" w:sz="0" w:space="0" w:color="auto"/>
                <w:bottom w:val="none" w:sz="0" w:space="0" w:color="auto"/>
                <w:right w:val="none" w:sz="0" w:space="0" w:color="auto"/>
              </w:divBdr>
            </w:div>
            <w:div w:id="679889069">
              <w:marLeft w:val="0"/>
              <w:marRight w:val="0"/>
              <w:marTop w:val="0"/>
              <w:marBottom w:val="0"/>
              <w:divBdr>
                <w:top w:val="none" w:sz="0" w:space="0" w:color="auto"/>
                <w:left w:val="none" w:sz="0" w:space="0" w:color="auto"/>
                <w:bottom w:val="none" w:sz="0" w:space="0" w:color="auto"/>
                <w:right w:val="none" w:sz="0" w:space="0" w:color="auto"/>
              </w:divBdr>
            </w:div>
            <w:div w:id="944313151">
              <w:marLeft w:val="0"/>
              <w:marRight w:val="0"/>
              <w:marTop w:val="0"/>
              <w:marBottom w:val="0"/>
              <w:divBdr>
                <w:top w:val="none" w:sz="0" w:space="0" w:color="auto"/>
                <w:left w:val="none" w:sz="0" w:space="0" w:color="auto"/>
                <w:bottom w:val="none" w:sz="0" w:space="0" w:color="auto"/>
                <w:right w:val="none" w:sz="0" w:space="0" w:color="auto"/>
              </w:divBdr>
            </w:div>
            <w:div w:id="1449470889">
              <w:marLeft w:val="0"/>
              <w:marRight w:val="0"/>
              <w:marTop w:val="0"/>
              <w:marBottom w:val="0"/>
              <w:divBdr>
                <w:top w:val="none" w:sz="0" w:space="0" w:color="auto"/>
                <w:left w:val="none" w:sz="0" w:space="0" w:color="auto"/>
                <w:bottom w:val="none" w:sz="0" w:space="0" w:color="auto"/>
                <w:right w:val="none" w:sz="0" w:space="0" w:color="auto"/>
              </w:divBdr>
            </w:div>
            <w:div w:id="208648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3292">
      <w:bodyDiv w:val="1"/>
      <w:marLeft w:val="0"/>
      <w:marRight w:val="0"/>
      <w:marTop w:val="0"/>
      <w:marBottom w:val="0"/>
      <w:divBdr>
        <w:top w:val="none" w:sz="0" w:space="0" w:color="auto"/>
        <w:left w:val="none" w:sz="0" w:space="0" w:color="auto"/>
        <w:bottom w:val="none" w:sz="0" w:space="0" w:color="auto"/>
        <w:right w:val="none" w:sz="0" w:space="0" w:color="auto"/>
      </w:divBdr>
    </w:div>
    <w:div w:id="1188060026">
      <w:bodyDiv w:val="1"/>
      <w:marLeft w:val="0"/>
      <w:marRight w:val="0"/>
      <w:marTop w:val="0"/>
      <w:marBottom w:val="0"/>
      <w:divBdr>
        <w:top w:val="none" w:sz="0" w:space="0" w:color="auto"/>
        <w:left w:val="none" w:sz="0" w:space="0" w:color="auto"/>
        <w:bottom w:val="none" w:sz="0" w:space="0" w:color="auto"/>
        <w:right w:val="none" w:sz="0" w:space="0" w:color="auto"/>
      </w:divBdr>
    </w:div>
    <w:div w:id="1214195610">
      <w:bodyDiv w:val="1"/>
      <w:marLeft w:val="0"/>
      <w:marRight w:val="0"/>
      <w:marTop w:val="0"/>
      <w:marBottom w:val="0"/>
      <w:divBdr>
        <w:top w:val="none" w:sz="0" w:space="0" w:color="auto"/>
        <w:left w:val="none" w:sz="0" w:space="0" w:color="auto"/>
        <w:bottom w:val="none" w:sz="0" w:space="0" w:color="auto"/>
        <w:right w:val="none" w:sz="0" w:space="0" w:color="auto"/>
      </w:divBdr>
      <w:divsChild>
        <w:div w:id="1936789750">
          <w:marLeft w:val="0"/>
          <w:marRight w:val="0"/>
          <w:marTop w:val="0"/>
          <w:marBottom w:val="0"/>
          <w:divBdr>
            <w:top w:val="none" w:sz="0" w:space="0" w:color="auto"/>
            <w:left w:val="none" w:sz="0" w:space="0" w:color="auto"/>
            <w:bottom w:val="none" w:sz="0" w:space="0" w:color="auto"/>
            <w:right w:val="none" w:sz="0" w:space="0" w:color="auto"/>
          </w:divBdr>
          <w:divsChild>
            <w:div w:id="14372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8950">
      <w:bodyDiv w:val="1"/>
      <w:marLeft w:val="0"/>
      <w:marRight w:val="0"/>
      <w:marTop w:val="0"/>
      <w:marBottom w:val="0"/>
      <w:divBdr>
        <w:top w:val="none" w:sz="0" w:space="0" w:color="auto"/>
        <w:left w:val="none" w:sz="0" w:space="0" w:color="auto"/>
        <w:bottom w:val="none" w:sz="0" w:space="0" w:color="auto"/>
        <w:right w:val="none" w:sz="0" w:space="0" w:color="auto"/>
      </w:divBdr>
    </w:div>
    <w:div w:id="1231771340">
      <w:bodyDiv w:val="1"/>
      <w:marLeft w:val="0"/>
      <w:marRight w:val="0"/>
      <w:marTop w:val="0"/>
      <w:marBottom w:val="0"/>
      <w:divBdr>
        <w:top w:val="none" w:sz="0" w:space="0" w:color="auto"/>
        <w:left w:val="none" w:sz="0" w:space="0" w:color="auto"/>
        <w:bottom w:val="none" w:sz="0" w:space="0" w:color="auto"/>
        <w:right w:val="none" w:sz="0" w:space="0" w:color="auto"/>
      </w:divBdr>
      <w:divsChild>
        <w:div w:id="288707135">
          <w:marLeft w:val="0"/>
          <w:marRight w:val="0"/>
          <w:marTop w:val="0"/>
          <w:marBottom w:val="0"/>
          <w:divBdr>
            <w:top w:val="none" w:sz="0" w:space="0" w:color="auto"/>
            <w:left w:val="none" w:sz="0" w:space="0" w:color="auto"/>
            <w:bottom w:val="none" w:sz="0" w:space="0" w:color="auto"/>
            <w:right w:val="none" w:sz="0" w:space="0" w:color="auto"/>
          </w:divBdr>
          <w:divsChild>
            <w:div w:id="455608535">
              <w:marLeft w:val="0"/>
              <w:marRight w:val="0"/>
              <w:marTop w:val="0"/>
              <w:marBottom w:val="0"/>
              <w:divBdr>
                <w:top w:val="none" w:sz="0" w:space="0" w:color="auto"/>
                <w:left w:val="none" w:sz="0" w:space="0" w:color="auto"/>
                <w:bottom w:val="none" w:sz="0" w:space="0" w:color="auto"/>
                <w:right w:val="none" w:sz="0" w:space="0" w:color="auto"/>
              </w:divBdr>
            </w:div>
            <w:div w:id="847210831">
              <w:marLeft w:val="0"/>
              <w:marRight w:val="0"/>
              <w:marTop w:val="0"/>
              <w:marBottom w:val="0"/>
              <w:divBdr>
                <w:top w:val="none" w:sz="0" w:space="0" w:color="auto"/>
                <w:left w:val="none" w:sz="0" w:space="0" w:color="auto"/>
                <w:bottom w:val="none" w:sz="0" w:space="0" w:color="auto"/>
                <w:right w:val="none" w:sz="0" w:space="0" w:color="auto"/>
              </w:divBdr>
            </w:div>
            <w:div w:id="706181062">
              <w:marLeft w:val="0"/>
              <w:marRight w:val="0"/>
              <w:marTop w:val="0"/>
              <w:marBottom w:val="0"/>
              <w:divBdr>
                <w:top w:val="none" w:sz="0" w:space="0" w:color="auto"/>
                <w:left w:val="none" w:sz="0" w:space="0" w:color="auto"/>
                <w:bottom w:val="none" w:sz="0" w:space="0" w:color="auto"/>
                <w:right w:val="none" w:sz="0" w:space="0" w:color="auto"/>
              </w:divBdr>
            </w:div>
            <w:div w:id="528026995">
              <w:marLeft w:val="0"/>
              <w:marRight w:val="0"/>
              <w:marTop w:val="0"/>
              <w:marBottom w:val="0"/>
              <w:divBdr>
                <w:top w:val="none" w:sz="0" w:space="0" w:color="auto"/>
                <w:left w:val="none" w:sz="0" w:space="0" w:color="auto"/>
                <w:bottom w:val="none" w:sz="0" w:space="0" w:color="auto"/>
                <w:right w:val="none" w:sz="0" w:space="0" w:color="auto"/>
              </w:divBdr>
            </w:div>
            <w:div w:id="181286481">
              <w:marLeft w:val="0"/>
              <w:marRight w:val="0"/>
              <w:marTop w:val="0"/>
              <w:marBottom w:val="0"/>
              <w:divBdr>
                <w:top w:val="none" w:sz="0" w:space="0" w:color="auto"/>
                <w:left w:val="none" w:sz="0" w:space="0" w:color="auto"/>
                <w:bottom w:val="none" w:sz="0" w:space="0" w:color="auto"/>
                <w:right w:val="none" w:sz="0" w:space="0" w:color="auto"/>
              </w:divBdr>
            </w:div>
            <w:div w:id="1344742188">
              <w:marLeft w:val="0"/>
              <w:marRight w:val="0"/>
              <w:marTop w:val="0"/>
              <w:marBottom w:val="0"/>
              <w:divBdr>
                <w:top w:val="none" w:sz="0" w:space="0" w:color="auto"/>
                <w:left w:val="none" w:sz="0" w:space="0" w:color="auto"/>
                <w:bottom w:val="none" w:sz="0" w:space="0" w:color="auto"/>
                <w:right w:val="none" w:sz="0" w:space="0" w:color="auto"/>
              </w:divBdr>
            </w:div>
            <w:div w:id="1821073318">
              <w:marLeft w:val="0"/>
              <w:marRight w:val="0"/>
              <w:marTop w:val="0"/>
              <w:marBottom w:val="0"/>
              <w:divBdr>
                <w:top w:val="none" w:sz="0" w:space="0" w:color="auto"/>
                <w:left w:val="none" w:sz="0" w:space="0" w:color="auto"/>
                <w:bottom w:val="none" w:sz="0" w:space="0" w:color="auto"/>
                <w:right w:val="none" w:sz="0" w:space="0" w:color="auto"/>
              </w:divBdr>
            </w:div>
            <w:div w:id="168495580">
              <w:marLeft w:val="0"/>
              <w:marRight w:val="0"/>
              <w:marTop w:val="0"/>
              <w:marBottom w:val="0"/>
              <w:divBdr>
                <w:top w:val="none" w:sz="0" w:space="0" w:color="auto"/>
                <w:left w:val="none" w:sz="0" w:space="0" w:color="auto"/>
                <w:bottom w:val="none" w:sz="0" w:space="0" w:color="auto"/>
                <w:right w:val="none" w:sz="0" w:space="0" w:color="auto"/>
              </w:divBdr>
            </w:div>
            <w:div w:id="1114641925">
              <w:marLeft w:val="0"/>
              <w:marRight w:val="0"/>
              <w:marTop w:val="0"/>
              <w:marBottom w:val="0"/>
              <w:divBdr>
                <w:top w:val="none" w:sz="0" w:space="0" w:color="auto"/>
                <w:left w:val="none" w:sz="0" w:space="0" w:color="auto"/>
                <w:bottom w:val="none" w:sz="0" w:space="0" w:color="auto"/>
                <w:right w:val="none" w:sz="0" w:space="0" w:color="auto"/>
              </w:divBdr>
            </w:div>
            <w:div w:id="1486320039">
              <w:marLeft w:val="0"/>
              <w:marRight w:val="0"/>
              <w:marTop w:val="0"/>
              <w:marBottom w:val="0"/>
              <w:divBdr>
                <w:top w:val="none" w:sz="0" w:space="0" w:color="auto"/>
                <w:left w:val="none" w:sz="0" w:space="0" w:color="auto"/>
                <w:bottom w:val="none" w:sz="0" w:space="0" w:color="auto"/>
                <w:right w:val="none" w:sz="0" w:space="0" w:color="auto"/>
              </w:divBdr>
            </w:div>
            <w:div w:id="1189559724">
              <w:marLeft w:val="0"/>
              <w:marRight w:val="0"/>
              <w:marTop w:val="0"/>
              <w:marBottom w:val="0"/>
              <w:divBdr>
                <w:top w:val="none" w:sz="0" w:space="0" w:color="auto"/>
                <w:left w:val="none" w:sz="0" w:space="0" w:color="auto"/>
                <w:bottom w:val="none" w:sz="0" w:space="0" w:color="auto"/>
                <w:right w:val="none" w:sz="0" w:space="0" w:color="auto"/>
              </w:divBdr>
            </w:div>
            <w:div w:id="147599425">
              <w:marLeft w:val="0"/>
              <w:marRight w:val="0"/>
              <w:marTop w:val="0"/>
              <w:marBottom w:val="0"/>
              <w:divBdr>
                <w:top w:val="none" w:sz="0" w:space="0" w:color="auto"/>
                <w:left w:val="none" w:sz="0" w:space="0" w:color="auto"/>
                <w:bottom w:val="none" w:sz="0" w:space="0" w:color="auto"/>
                <w:right w:val="none" w:sz="0" w:space="0" w:color="auto"/>
              </w:divBdr>
            </w:div>
            <w:div w:id="953173953">
              <w:marLeft w:val="0"/>
              <w:marRight w:val="0"/>
              <w:marTop w:val="0"/>
              <w:marBottom w:val="0"/>
              <w:divBdr>
                <w:top w:val="none" w:sz="0" w:space="0" w:color="auto"/>
                <w:left w:val="none" w:sz="0" w:space="0" w:color="auto"/>
                <w:bottom w:val="none" w:sz="0" w:space="0" w:color="auto"/>
                <w:right w:val="none" w:sz="0" w:space="0" w:color="auto"/>
              </w:divBdr>
            </w:div>
            <w:div w:id="1202088193">
              <w:marLeft w:val="0"/>
              <w:marRight w:val="0"/>
              <w:marTop w:val="0"/>
              <w:marBottom w:val="0"/>
              <w:divBdr>
                <w:top w:val="none" w:sz="0" w:space="0" w:color="auto"/>
                <w:left w:val="none" w:sz="0" w:space="0" w:color="auto"/>
                <w:bottom w:val="none" w:sz="0" w:space="0" w:color="auto"/>
                <w:right w:val="none" w:sz="0" w:space="0" w:color="auto"/>
              </w:divBdr>
            </w:div>
            <w:div w:id="1755710450">
              <w:marLeft w:val="0"/>
              <w:marRight w:val="0"/>
              <w:marTop w:val="0"/>
              <w:marBottom w:val="0"/>
              <w:divBdr>
                <w:top w:val="none" w:sz="0" w:space="0" w:color="auto"/>
                <w:left w:val="none" w:sz="0" w:space="0" w:color="auto"/>
                <w:bottom w:val="none" w:sz="0" w:space="0" w:color="auto"/>
                <w:right w:val="none" w:sz="0" w:space="0" w:color="auto"/>
              </w:divBdr>
            </w:div>
            <w:div w:id="1858496338">
              <w:marLeft w:val="0"/>
              <w:marRight w:val="0"/>
              <w:marTop w:val="0"/>
              <w:marBottom w:val="0"/>
              <w:divBdr>
                <w:top w:val="none" w:sz="0" w:space="0" w:color="auto"/>
                <w:left w:val="none" w:sz="0" w:space="0" w:color="auto"/>
                <w:bottom w:val="none" w:sz="0" w:space="0" w:color="auto"/>
                <w:right w:val="none" w:sz="0" w:space="0" w:color="auto"/>
              </w:divBdr>
            </w:div>
            <w:div w:id="1590653301">
              <w:marLeft w:val="0"/>
              <w:marRight w:val="0"/>
              <w:marTop w:val="0"/>
              <w:marBottom w:val="0"/>
              <w:divBdr>
                <w:top w:val="none" w:sz="0" w:space="0" w:color="auto"/>
                <w:left w:val="none" w:sz="0" w:space="0" w:color="auto"/>
                <w:bottom w:val="none" w:sz="0" w:space="0" w:color="auto"/>
                <w:right w:val="none" w:sz="0" w:space="0" w:color="auto"/>
              </w:divBdr>
            </w:div>
            <w:div w:id="1075128615">
              <w:marLeft w:val="0"/>
              <w:marRight w:val="0"/>
              <w:marTop w:val="0"/>
              <w:marBottom w:val="0"/>
              <w:divBdr>
                <w:top w:val="none" w:sz="0" w:space="0" w:color="auto"/>
                <w:left w:val="none" w:sz="0" w:space="0" w:color="auto"/>
                <w:bottom w:val="none" w:sz="0" w:space="0" w:color="auto"/>
                <w:right w:val="none" w:sz="0" w:space="0" w:color="auto"/>
              </w:divBdr>
            </w:div>
            <w:div w:id="1133065110">
              <w:marLeft w:val="0"/>
              <w:marRight w:val="0"/>
              <w:marTop w:val="0"/>
              <w:marBottom w:val="0"/>
              <w:divBdr>
                <w:top w:val="none" w:sz="0" w:space="0" w:color="auto"/>
                <w:left w:val="none" w:sz="0" w:space="0" w:color="auto"/>
                <w:bottom w:val="none" w:sz="0" w:space="0" w:color="auto"/>
                <w:right w:val="none" w:sz="0" w:space="0" w:color="auto"/>
              </w:divBdr>
            </w:div>
            <w:div w:id="339936482">
              <w:marLeft w:val="0"/>
              <w:marRight w:val="0"/>
              <w:marTop w:val="0"/>
              <w:marBottom w:val="0"/>
              <w:divBdr>
                <w:top w:val="none" w:sz="0" w:space="0" w:color="auto"/>
                <w:left w:val="none" w:sz="0" w:space="0" w:color="auto"/>
                <w:bottom w:val="none" w:sz="0" w:space="0" w:color="auto"/>
                <w:right w:val="none" w:sz="0" w:space="0" w:color="auto"/>
              </w:divBdr>
            </w:div>
            <w:div w:id="1741757681">
              <w:marLeft w:val="0"/>
              <w:marRight w:val="0"/>
              <w:marTop w:val="0"/>
              <w:marBottom w:val="0"/>
              <w:divBdr>
                <w:top w:val="none" w:sz="0" w:space="0" w:color="auto"/>
                <w:left w:val="none" w:sz="0" w:space="0" w:color="auto"/>
                <w:bottom w:val="none" w:sz="0" w:space="0" w:color="auto"/>
                <w:right w:val="none" w:sz="0" w:space="0" w:color="auto"/>
              </w:divBdr>
            </w:div>
            <w:div w:id="1266041918">
              <w:marLeft w:val="0"/>
              <w:marRight w:val="0"/>
              <w:marTop w:val="0"/>
              <w:marBottom w:val="0"/>
              <w:divBdr>
                <w:top w:val="none" w:sz="0" w:space="0" w:color="auto"/>
                <w:left w:val="none" w:sz="0" w:space="0" w:color="auto"/>
                <w:bottom w:val="none" w:sz="0" w:space="0" w:color="auto"/>
                <w:right w:val="none" w:sz="0" w:space="0" w:color="auto"/>
              </w:divBdr>
            </w:div>
            <w:div w:id="637993849">
              <w:marLeft w:val="0"/>
              <w:marRight w:val="0"/>
              <w:marTop w:val="0"/>
              <w:marBottom w:val="0"/>
              <w:divBdr>
                <w:top w:val="none" w:sz="0" w:space="0" w:color="auto"/>
                <w:left w:val="none" w:sz="0" w:space="0" w:color="auto"/>
                <w:bottom w:val="none" w:sz="0" w:space="0" w:color="auto"/>
                <w:right w:val="none" w:sz="0" w:space="0" w:color="auto"/>
              </w:divBdr>
            </w:div>
            <w:div w:id="856164887">
              <w:marLeft w:val="0"/>
              <w:marRight w:val="0"/>
              <w:marTop w:val="0"/>
              <w:marBottom w:val="0"/>
              <w:divBdr>
                <w:top w:val="none" w:sz="0" w:space="0" w:color="auto"/>
                <w:left w:val="none" w:sz="0" w:space="0" w:color="auto"/>
                <w:bottom w:val="none" w:sz="0" w:space="0" w:color="auto"/>
                <w:right w:val="none" w:sz="0" w:space="0" w:color="auto"/>
              </w:divBdr>
            </w:div>
            <w:div w:id="441270329">
              <w:marLeft w:val="0"/>
              <w:marRight w:val="0"/>
              <w:marTop w:val="0"/>
              <w:marBottom w:val="0"/>
              <w:divBdr>
                <w:top w:val="none" w:sz="0" w:space="0" w:color="auto"/>
                <w:left w:val="none" w:sz="0" w:space="0" w:color="auto"/>
                <w:bottom w:val="none" w:sz="0" w:space="0" w:color="auto"/>
                <w:right w:val="none" w:sz="0" w:space="0" w:color="auto"/>
              </w:divBdr>
            </w:div>
            <w:div w:id="1988389057">
              <w:marLeft w:val="0"/>
              <w:marRight w:val="0"/>
              <w:marTop w:val="0"/>
              <w:marBottom w:val="0"/>
              <w:divBdr>
                <w:top w:val="none" w:sz="0" w:space="0" w:color="auto"/>
                <w:left w:val="none" w:sz="0" w:space="0" w:color="auto"/>
                <w:bottom w:val="none" w:sz="0" w:space="0" w:color="auto"/>
                <w:right w:val="none" w:sz="0" w:space="0" w:color="auto"/>
              </w:divBdr>
            </w:div>
            <w:div w:id="1443652052">
              <w:marLeft w:val="0"/>
              <w:marRight w:val="0"/>
              <w:marTop w:val="0"/>
              <w:marBottom w:val="0"/>
              <w:divBdr>
                <w:top w:val="none" w:sz="0" w:space="0" w:color="auto"/>
                <w:left w:val="none" w:sz="0" w:space="0" w:color="auto"/>
                <w:bottom w:val="none" w:sz="0" w:space="0" w:color="auto"/>
                <w:right w:val="none" w:sz="0" w:space="0" w:color="auto"/>
              </w:divBdr>
            </w:div>
            <w:div w:id="610473435">
              <w:marLeft w:val="0"/>
              <w:marRight w:val="0"/>
              <w:marTop w:val="0"/>
              <w:marBottom w:val="0"/>
              <w:divBdr>
                <w:top w:val="none" w:sz="0" w:space="0" w:color="auto"/>
                <w:left w:val="none" w:sz="0" w:space="0" w:color="auto"/>
                <w:bottom w:val="none" w:sz="0" w:space="0" w:color="auto"/>
                <w:right w:val="none" w:sz="0" w:space="0" w:color="auto"/>
              </w:divBdr>
            </w:div>
            <w:div w:id="2111926945">
              <w:marLeft w:val="0"/>
              <w:marRight w:val="0"/>
              <w:marTop w:val="0"/>
              <w:marBottom w:val="0"/>
              <w:divBdr>
                <w:top w:val="none" w:sz="0" w:space="0" w:color="auto"/>
                <w:left w:val="none" w:sz="0" w:space="0" w:color="auto"/>
                <w:bottom w:val="none" w:sz="0" w:space="0" w:color="auto"/>
                <w:right w:val="none" w:sz="0" w:space="0" w:color="auto"/>
              </w:divBdr>
            </w:div>
            <w:div w:id="1098715026">
              <w:marLeft w:val="0"/>
              <w:marRight w:val="0"/>
              <w:marTop w:val="0"/>
              <w:marBottom w:val="0"/>
              <w:divBdr>
                <w:top w:val="none" w:sz="0" w:space="0" w:color="auto"/>
                <w:left w:val="none" w:sz="0" w:space="0" w:color="auto"/>
                <w:bottom w:val="none" w:sz="0" w:space="0" w:color="auto"/>
                <w:right w:val="none" w:sz="0" w:space="0" w:color="auto"/>
              </w:divBdr>
            </w:div>
            <w:div w:id="1446734037">
              <w:marLeft w:val="0"/>
              <w:marRight w:val="0"/>
              <w:marTop w:val="0"/>
              <w:marBottom w:val="0"/>
              <w:divBdr>
                <w:top w:val="none" w:sz="0" w:space="0" w:color="auto"/>
                <w:left w:val="none" w:sz="0" w:space="0" w:color="auto"/>
                <w:bottom w:val="none" w:sz="0" w:space="0" w:color="auto"/>
                <w:right w:val="none" w:sz="0" w:space="0" w:color="auto"/>
              </w:divBdr>
            </w:div>
            <w:div w:id="1275210171">
              <w:marLeft w:val="0"/>
              <w:marRight w:val="0"/>
              <w:marTop w:val="0"/>
              <w:marBottom w:val="0"/>
              <w:divBdr>
                <w:top w:val="none" w:sz="0" w:space="0" w:color="auto"/>
                <w:left w:val="none" w:sz="0" w:space="0" w:color="auto"/>
                <w:bottom w:val="none" w:sz="0" w:space="0" w:color="auto"/>
                <w:right w:val="none" w:sz="0" w:space="0" w:color="auto"/>
              </w:divBdr>
            </w:div>
            <w:div w:id="1860045498">
              <w:marLeft w:val="0"/>
              <w:marRight w:val="0"/>
              <w:marTop w:val="0"/>
              <w:marBottom w:val="0"/>
              <w:divBdr>
                <w:top w:val="none" w:sz="0" w:space="0" w:color="auto"/>
                <w:left w:val="none" w:sz="0" w:space="0" w:color="auto"/>
                <w:bottom w:val="none" w:sz="0" w:space="0" w:color="auto"/>
                <w:right w:val="none" w:sz="0" w:space="0" w:color="auto"/>
              </w:divBdr>
            </w:div>
            <w:div w:id="346565661">
              <w:marLeft w:val="0"/>
              <w:marRight w:val="0"/>
              <w:marTop w:val="0"/>
              <w:marBottom w:val="0"/>
              <w:divBdr>
                <w:top w:val="none" w:sz="0" w:space="0" w:color="auto"/>
                <w:left w:val="none" w:sz="0" w:space="0" w:color="auto"/>
                <w:bottom w:val="none" w:sz="0" w:space="0" w:color="auto"/>
                <w:right w:val="none" w:sz="0" w:space="0" w:color="auto"/>
              </w:divBdr>
            </w:div>
            <w:div w:id="2017611293">
              <w:marLeft w:val="0"/>
              <w:marRight w:val="0"/>
              <w:marTop w:val="0"/>
              <w:marBottom w:val="0"/>
              <w:divBdr>
                <w:top w:val="none" w:sz="0" w:space="0" w:color="auto"/>
                <w:left w:val="none" w:sz="0" w:space="0" w:color="auto"/>
                <w:bottom w:val="none" w:sz="0" w:space="0" w:color="auto"/>
                <w:right w:val="none" w:sz="0" w:space="0" w:color="auto"/>
              </w:divBdr>
            </w:div>
            <w:div w:id="1186210888">
              <w:marLeft w:val="0"/>
              <w:marRight w:val="0"/>
              <w:marTop w:val="0"/>
              <w:marBottom w:val="0"/>
              <w:divBdr>
                <w:top w:val="none" w:sz="0" w:space="0" w:color="auto"/>
                <w:left w:val="none" w:sz="0" w:space="0" w:color="auto"/>
                <w:bottom w:val="none" w:sz="0" w:space="0" w:color="auto"/>
                <w:right w:val="none" w:sz="0" w:space="0" w:color="auto"/>
              </w:divBdr>
            </w:div>
            <w:div w:id="1952973105">
              <w:marLeft w:val="0"/>
              <w:marRight w:val="0"/>
              <w:marTop w:val="0"/>
              <w:marBottom w:val="0"/>
              <w:divBdr>
                <w:top w:val="none" w:sz="0" w:space="0" w:color="auto"/>
                <w:left w:val="none" w:sz="0" w:space="0" w:color="auto"/>
                <w:bottom w:val="none" w:sz="0" w:space="0" w:color="auto"/>
                <w:right w:val="none" w:sz="0" w:space="0" w:color="auto"/>
              </w:divBdr>
            </w:div>
            <w:div w:id="1092092078">
              <w:marLeft w:val="0"/>
              <w:marRight w:val="0"/>
              <w:marTop w:val="0"/>
              <w:marBottom w:val="0"/>
              <w:divBdr>
                <w:top w:val="none" w:sz="0" w:space="0" w:color="auto"/>
                <w:left w:val="none" w:sz="0" w:space="0" w:color="auto"/>
                <w:bottom w:val="none" w:sz="0" w:space="0" w:color="auto"/>
                <w:right w:val="none" w:sz="0" w:space="0" w:color="auto"/>
              </w:divBdr>
            </w:div>
            <w:div w:id="626590472">
              <w:marLeft w:val="0"/>
              <w:marRight w:val="0"/>
              <w:marTop w:val="0"/>
              <w:marBottom w:val="0"/>
              <w:divBdr>
                <w:top w:val="none" w:sz="0" w:space="0" w:color="auto"/>
                <w:left w:val="none" w:sz="0" w:space="0" w:color="auto"/>
                <w:bottom w:val="none" w:sz="0" w:space="0" w:color="auto"/>
                <w:right w:val="none" w:sz="0" w:space="0" w:color="auto"/>
              </w:divBdr>
            </w:div>
            <w:div w:id="1687514029">
              <w:marLeft w:val="0"/>
              <w:marRight w:val="0"/>
              <w:marTop w:val="0"/>
              <w:marBottom w:val="0"/>
              <w:divBdr>
                <w:top w:val="none" w:sz="0" w:space="0" w:color="auto"/>
                <w:left w:val="none" w:sz="0" w:space="0" w:color="auto"/>
                <w:bottom w:val="none" w:sz="0" w:space="0" w:color="auto"/>
                <w:right w:val="none" w:sz="0" w:space="0" w:color="auto"/>
              </w:divBdr>
            </w:div>
            <w:div w:id="12609741">
              <w:marLeft w:val="0"/>
              <w:marRight w:val="0"/>
              <w:marTop w:val="0"/>
              <w:marBottom w:val="0"/>
              <w:divBdr>
                <w:top w:val="none" w:sz="0" w:space="0" w:color="auto"/>
                <w:left w:val="none" w:sz="0" w:space="0" w:color="auto"/>
                <w:bottom w:val="none" w:sz="0" w:space="0" w:color="auto"/>
                <w:right w:val="none" w:sz="0" w:space="0" w:color="auto"/>
              </w:divBdr>
            </w:div>
            <w:div w:id="617180921">
              <w:marLeft w:val="0"/>
              <w:marRight w:val="0"/>
              <w:marTop w:val="0"/>
              <w:marBottom w:val="0"/>
              <w:divBdr>
                <w:top w:val="none" w:sz="0" w:space="0" w:color="auto"/>
                <w:left w:val="none" w:sz="0" w:space="0" w:color="auto"/>
                <w:bottom w:val="none" w:sz="0" w:space="0" w:color="auto"/>
                <w:right w:val="none" w:sz="0" w:space="0" w:color="auto"/>
              </w:divBdr>
            </w:div>
            <w:div w:id="161490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3663">
      <w:bodyDiv w:val="1"/>
      <w:marLeft w:val="0"/>
      <w:marRight w:val="0"/>
      <w:marTop w:val="0"/>
      <w:marBottom w:val="0"/>
      <w:divBdr>
        <w:top w:val="none" w:sz="0" w:space="0" w:color="auto"/>
        <w:left w:val="none" w:sz="0" w:space="0" w:color="auto"/>
        <w:bottom w:val="none" w:sz="0" w:space="0" w:color="auto"/>
        <w:right w:val="none" w:sz="0" w:space="0" w:color="auto"/>
      </w:divBdr>
    </w:div>
    <w:div w:id="1353458158">
      <w:bodyDiv w:val="1"/>
      <w:marLeft w:val="0"/>
      <w:marRight w:val="0"/>
      <w:marTop w:val="0"/>
      <w:marBottom w:val="0"/>
      <w:divBdr>
        <w:top w:val="none" w:sz="0" w:space="0" w:color="auto"/>
        <w:left w:val="none" w:sz="0" w:space="0" w:color="auto"/>
        <w:bottom w:val="none" w:sz="0" w:space="0" w:color="auto"/>
        <w:right w:val="none" w:sz="0" w:space="0" w:color="auto"/>
      </w:divBdr>
    </w:div>
    <w:div w:id="1365250088">
      <w:bodyDiv w:val="1"/>
      <w:marLeft w:val="0"/>
      <w:marRight w:val="0"/>
      <w:marTop w:val="0"/>
      <w:marBottom w:val="0"/>
      <w:divBdr>
        <w:top w:val="none" w:sz="0" w:space="0" w:color="auto"/>
        <w:left w:val="none" w:sz="0" w:space="0" w:color="auto"/>
        <w:bottom w:val="none" w:sz="0" w:space="0" w:color="auto"/>
        <w:right w:val="none" w:sz="0" w:space="0" w:color="auto"/>
      </w:divBdr>
      <w:divsChild>
        <w:div w:id="467551018">
          <w:marLeft w:val="0"/>
          <w:marRight w:val="0"/>
          <w:marTop w:val="0"/>
          <w:marBottom w:val="0"/>
          <w:divBdr>
            <w:top w:val="none" w:sz="0" w:space="0" w:color="auto"/>
            <w:left w:val="none" w:sz="0" w:space="0" w:color="auto"/>
            <w:bottom w:val="none" w:sz="0" w:space="0" w:color="auto"/>
            <w:right w:val="none" w:sz="0" w:space="0" w:color="auto"/>
          </w:divBdr>
          <w:divsChild>
            <w:div w:id="15234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33434">
      <w:bodyDiv w:val="1"/>
      <w:marLeft w:val="0"/>
      <w:marRight w:val="0"/>
      <w:marTop w:val="0"/>
      <w:marBottom w:val="0"/>
      <w:divBdr>
        <w:top w:val="none" w:sz="0" w:space="0" w:color="auto"/>
        <w:left w:val="none" w:sz="0" w:space="0" w:color="auto"/>
        <w:bottom w:val="none" w:sz="0" w:space="0" w:color="auto"/>
        <w:right w:val="none" w:sz="0" w:space="0" w:color="auto"/>
      </w:divBdr>
    </w:div>
    <w:div w:id="1382903574">
      <w:bodyDiv w:val="1"/>
      <w:marLeft w:val="0"/>
      <w:marRight w:val="0"/>
      <w:marTop w:val="0"/>
      <w:marBottom w:val="0"/>
      <w:divBdr>
        <w:top w:val="none" w:sz="0" w:space="0" w:color="auto"/>
        <w:left w:val="none" w:sz="0" w:space="0" w:color="auto"/>
        <w:bottom w:val="none" w:sz="0" w:space="0" w:color="auto"/>
        <w:right w:val="none" w:sz="0" w:space="0" w:color="auto"/>
      </w:divBdr>
    </w:div>
    <w:div w:id="1432749283">
      <w:bodyDiv w:val="1"/>
      <w:marLeft w:val="0"/>
      <w:marRight w:val="0"/>
      <w:marTop w:val="0"/>
      <w:marBottom w:val="0"/>
      <w:divBdr>
        <w:top w:val="none" w:sz="0" w:space="0" w:color="auto"/>
        <w:left w:val="none" w:sz="0" w:space="0" w:color="auto"/>
        <w:bottom w:val="none" w:sz="0" w:space="0" w:color="auto"/>
        <w:right w:val="none" w:sz="0" w:space="0" w:color="auto"/>
      </w:divBdr>
      <w:divsChild>
        <w:div w:id="1694696380">
          <w:marLeft w:val="0"/>
          <w:marRight w:val="0"/>
          <w:marTop w:val="0"/>
          <w:marBottom w:val="0"/>
          <w:divBdr>
            <w:top w:val="none" w:sz="0" w:space="0" w:color="auto"/>
            <w:left w:val="none" w:sz="0" w:space="0" w:color="auto"/>
            <w:bottom w:val="none" w:sz="0" w:space="0" w:color="auto"/>
            <w:right w:val="none" w:sz="0" w:space="0" w:color="auto"/>
          </w:divBdr>
          <w:divsChild>
            <w:div w:id="19103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892">
      <w:bodyDiv w:val="1"/>
      <w:marLeft w:val="0"/>
      <w:marRight w:val="0"/>
      <w:marTop w:val="0"/>
      <w:marBottom w:val="0"/>
      <w:divBdr>
        <w:top w:val="none" w:sz="0" w:space="0" w:color="auto"/>
        <w:left w:val="none" w:sz="0" w:space="0" w:color="auto"/>
        <w:bottom w:val="none" w:sz="0" w:space="0" w:color="auto"/>
        <w:right w:val="none" w:sz="0" w:space="0" w:color="auto"/>
      </w:divBdr>
      <w:divsChild>
        <w:div w:id="728847411">
          <w:marLeft w:val="0"/>
          <w:marRight w:val="0"/>
          <w:marTop w:val="0"/>
          <w:marBottom w:val="0"/>
          <w:divBdr>
            <w:top w:val="none" w:sz="0" w:space="0" w:color="auto"/>
            <w:left w:val="none" w:sz="0" w:space="0" w:color="auto"/>
            <w:bottom w:val="none" w:sz="0" w:space="0" w:color="auto"/>
            <w:right w:val="none" w:sz="0" w:space="0" w:color="auto"/>
          </w:divBdr>
          <w:divsChild>
            <w:div w:id="3812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457">
      <w:bodyDiv w:val="1"/>
      <w:marLeft w:val="0"/>
      <w:marRight w:val="0"/>
      <w:marTop w:val="0"/>
      <w:marBottom w:val="0"/>
      <w:divBdr>
        <w:top w:val="none" w:sz="0" w:space="0" w:color="auto"/>
        <w:left w:val="none" w:sz="0" w:space="0" w:color="auto"/>
        <w:bottom w:val="none" w:sz="0" w:space="0" w:color="auto"/>
        <w:right w:val="none" w:sz="0" w:space="0" w:color="auto"/>
      </w:divBdr>
    </w:div>
    <w:div w:id="1470827418">
      <w:bodyDiv w:val="1"/>
      <w:marLeft w:val="0"/>
      <w:marRight w:val="0"/>
      <w:marTop w:val="0"/>
      <w:marBottom w:val="0"/>
      <w:divBdr>
        <w:top w:val="none" w:sz="0" w:space="0" w:color="auto"/>
        <w:left w:val="none" w:sz="0" w:space="0" w:color="auto"/>
        <w:bottom w:val="none" w:sz="0" w:space="0" w:color="auto"/>
        <w:right w:val="none" w:sz="0" w:space="0" w:color="auto"/>
      </w:divBdr>
      <w:divsChild>
        <w:div w:id="837623836">
          <w:marLeft w:val="0"/>
          <w:marRight w:val="0"/>
          <w:marTop w:val="0"/>
          <w:marBottom w:val="0"/>
          <w:divBdr>
            <w:top w:val="none" w:sz="0" w:space="0" w:color="auto"/>
            <w:left w:val="none" w:sz="0" w:space="0" w:color="auto"/>
            <w:bottom w:val="none" w:sz="0" w:space="0" w:color="auto"/>
            <w:right w:val="none" w:sz="0" w:space="0" w:color="auto"/>
          </w:divBdr>
          <w:divsChild>
            <w:div w:id="155172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7186">
      <w:bodyDiv w:val="1"/>
      <w:marLeft w:val="0"/>
      <w:marRight w:val="0"/>
      <w:marTop w:val="0"/>
      <w:marBottom w:val="0"/>
      <w:divBdr>
        <w:top w:val="none" w:sz="0" w:space="0" w:color="auto"/>
        <w:left w:val="none" w:sz="0" w:space="0" w:color="auto"/>
        <w:bottom w:val="none" w:sz="0" w:space="0" w:color="auto"/>
        <w:right w:val="none" w:sz="0" w:space="0" w:color="auto"/>
      </w:divBdr>
    </w:div>
    <w:div w:id="1498230647">
      <w:bodyDiv w:val="1"/>
      <w:marLeft w:val="0"/>
      <w:marRight w:val="0"/>
      <w:marTop w:val="0"/>
      <w:marBottom w:val="0"/>
      <w:divBdr>
        <w:top w:val="none" w:sz="0" w:space="0" w:color="auto"/>
        <w:left w:val="none" w:sz="0" w:space="0" w:color="auto"/>
        <w:bottom w:val="none" w:sz="0" w:space="0" w:color="auto"/>
        <w:right w:val="none" w:sz="0" w:space="0" w:color="auto"/>
      </w:divBdr>
    </w:div>
    <w:div w:id="1524857119">
      <w:bodyDiv w:val="1"/>
      <w:marLeft w:val="0"/>
      <w:marRight w:val="0"/>
      <w:marTop w:val="0"/>
      <w:marBottom w:val="0"/>
      <w:divBdr>
        <w:top w:val="none" w:sz="0" w:space="0" w:color="auto"/>
        <w:left w:val="none" w:sz="0" w:space="0" w:color="auto"/>
        <w:bottom w:val="none" w:sz="0" w:space="0" w:color="auto"/>
        <w:right w:val="none" w:sz="0" w:space="0" w:color="auto"/>
      </w:divBdr>
      <w:divsChild>
        <w:div w:id="2102480974">
          <w:marLeft w:val="0"/>
          <w:marRight w:val="0"/>
          <w:marTop w:val="0"/>
          <w:marBottom w:val="0"/>
          <w:divBdr>
            <w:top w:val="none" w:sz="0" w:space="0" w:color="auto"/>
            <w:left w:val="none" w:sz="0" w:space="0" w:color="auto"/>
            <w:bottom w:val="none" w:sz="0" w:space="0" w:color="auto"/>
            <w:right w:val="none" w:sz="0" w:space="0" w:color="auto"/>
          </w:divBdr>
          <w:divsChild>
            <w:div w:id="49657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0358">
      <w:bodyDiv w:val="1"/>
      <w:marLeft w:val="0"/>
      <w:marRight w:val="0"/>
      <w:marTop w:val="0"/>
      <w:marBottom w:val="0"/>
      <w:divBdr>
        <w:top w:val="none" w:sz="0" w:space="0" w:color="auto"/>
        <w:left w:val="none" w:sz="0" w:space="0" w:color="auto"/>
        <w:bottom w:val="none" w:sz="0" w:space="0" w:color="auto"/>
        <w:right w:val="none" w:sz="0" w:space="0" w:color="auto"/>
      </w:divBdr>
    </w:div>
    <w:div w:id="1539931833">
      <w:bodyDiv w:val="1"/>
      <w:marLeft w:val="0"/>
      <w:marRight w:val="0"/>
      <w:marTop w:val="0"/>
      <w:marBottom w:val="0"/>
      <w:divBdr>
        <w:top w:val="none" w:sz="0" w:space="0" w:color="auto"/>
        <w:left w:val="none" w:sz="0" w:space="0" w:color="auto"/>
        <w:bottom w:val="none" w:sz="0" w:space="0" w:color="auto"/>
        <w:right w:val="none" w:sz="0" w:space="0" w:color="auto"/>
      </w:divBdr>
    </w:div>
    <w:div w:id="1546873446">
      <w:bodyDiv w:val="1"/>
      <w:marLeft w:val="0"/>
      <w:marRight w:val="0"/>
      <w:marTop w:val="0"/>
      <w:marBottom w:val="0"/>
      <w:divBdr>
        <w:top w:val="none" w:sz="0" w:space="0" w:color="auto"/>
        <w:left w:val="none" w:sz="0" w:space="0" w:color="auto"/>
        <w:bottom w:val="none" w:sz="0" w:space="0" w:color="auto"/>
        <w:right w:val="none" w:sz="0" w:space="0" w:color="auto"/>
      </w:divBdr>
      <w:divsChild>
        <w:div w:id="1745033607">
          <w:marLeft w:val="0"/>
          <w:marRight w:val="0"/>
          <w:marTop w:val="0"/>
          <w:marBottom w:val="0"/>
          <w:divBdr>
            <w:top w:val="none" w:sz="0" w:space="0" w:color="auto"/>
            <w:left w:val="none" w:sz="0" w:space="0" w:color="auto"/>
            <w:bottom w:val="none" w:sz="0" w:space="0" w:color="auto"/>
            <w:right w:val="none" w:sz="0" w:space="0" w:color="auto"/>
          </w:divBdr>
          <w:divsChild>
            <w:div w:id="4783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0851">
      <w:bodyDiv w:val="1"/>
      <w:marLeft w:val="0"/>
      <w:marRight w:val="0"/>
      <w:marTop w:val="0"/>
      <w:marBottom w:val="0"/>
      <w:divBdr>
        <w:top w:val="none" w:sz="0" w:space="0" w:color="auto"/>
        <w:left w:val="none" w:sz="0" w:space="0" w:color="auto"/>
        <w:bottom w:val="none" w:sz="0" w:space="0" w:color="auto"/>
        <w:right w:val="none" w:sz="0" w:space="0" w:color="auto"/>
      </w:divBdr>
    </w:div>
    <w:div w:id="1579897065">
      <w:bodyDiv w:val="1"/>
      <w:marLeft w:val="0"/>
      <w:marRight w:val="0"/>
      <w:marTop w:val="0"/>
      <w:marBottom w:val="0"/>
      <w:divBdr>
        <w:top w:val="none" w:sz="0" w:space="0" w:color="auto"/>
        <w:left w:val="none" w:sz="0" w:space="0" w:color="auto"/>
        <w:bottom w:val="none" w:sz="0" w:space="0" w:color="auto"/>
        <w:right w:val="none" w:sz="0" w:space="0" w:color="auto"/>
      </w:divBdr>
    </w:div>
    <w:div w:id="1580821402">
      <w:bodyDiv w:val="1"/>
      <w:marLeft w:val="0"/>
      <w:marRight w:val="0"/>
      <w:marTop w:val="0"/>
      <w:marBottom w:val="0"/>
      <w:divBdr>
        <w:top w:val="none" w:sz="0" w:space="0" w:color="auto"/>
        <w:left w:val="none" w:sz="0" w:space="0" w:color="auto"/>
        <w:bottom w:val="none" w:sz="0" w:space="0" w:color="auto"/>
        <w:right w:val="none" w:sz="0" w:space="0" w:color="auto"/>
      </w:divBdr>
      <w:divsChild>
        <w:div w:id="601451039">
          <w:marLeft w:val="0"/>
          <w:marRight w:val="0"/>
          <w:marTop w:val="0"/>
          <w:marBottom w:val="0"/>
          <w:divBdr>
            <w:top w:val="none" w:sz="0" w:space="0" w:color="auto"/>
            <w:left w:val="none" w:sz="0" w:space="0" w:color="auto"/>
            <w:bottom w:val="none" w:sz="0" w:space="0" w:color="auto"/>
            <w:right w:val="none" w:sz="0" w:space="0" w:color="auto"/>
          </w:divBdr>
          <w:divsChild>
            <w:div w:id="521823630">
              <w:marLeft w:val="0"/>
              <w:marRight w:val="0"/>
              <w:marTop w:val="0"/>
              <w:marBottom w:val="0"/>
              <w:divBdr>
                <w:top w:val="none" w:sz="0" w:space="0" w:color="auto"/>
                <w:left w:val="none" w:sz="0" w:space="0" w:color="auto"/>
                <w:bottom w:val="none" w:sz="0" w:space="0" w:color="auto"/>
                <w:right w:val="none" w:sz="0" w:space="0" w:color="auto"/>
              </w:divBdr>
            </w:div>
            <w:div w:id="413476671">
              <w:marLeft w:val="0"/>
              <w:marRight w:val="0"/>
              <w:marTop w:val="0"/>
              <w:marBottom w:val="0"/>
              <w:divBdr>
                <w:top w:val="none" w:sz="0" w:space="0" w:color="auto"/>
                <w:left w:val="none" w:sz="0" w:space="0" w:color="auto"/>
                <w:bottom w:val="none" w:sz="0" w:space="0" w:color="auto"/>
                <w:right w:val="none" w:sz="0" w:space="0" w:color="auto"/>
              </w:divBdr>
            </w:div>
            <w:div w:id="651835293">
              <w:marLeft w:val="0"/>
              <w:marRight w:val="0"/>
              <w:marTop w:val="0"/>
              <w:marBottom w:val="0"/>
              <w:divBdr>
                <w:top w:val="none" w:sz="0" w:space="0" w:color="auto"/>
                <w:left w:val="none" w:sz="0" w:space="0" w:color="auto"/>
                <w:bottom w:val="none" w:sz="0" w:space="0" w:color="auto"/>
                <w:right w:val="none" w:sz="0" w:space="0" w:color="auto"/>
              </w:divBdr>
            </w:div>
            <w:div w:id="678043671">
              <w:marLeft w:val="0"/>
              <w:marRight w:val="0"/>
              <w:marTop w:val="0"/>
              <w:marBottom w:val="0"/>
              <w:divBdr>
                <w:top w:val="none" w:sz="0" w:space="0" w:color="auto"/>
                <w:left w:val="none" w:sz="0" w:space="0" w:color="auto"/>
                <w:bottom w:val="none" w:sz="0" w:space="0" w:color="auto"/>
                <w:right w:val="none" w:sz="0" w:space="0" w:color="auto"/>
              </w:divBdr>
            </w:div>
            <w:div w:id="380642829">
              <w:marLeft w:val="0"/>
              <w:marRight w:val="0"/>
              <w:marTop w:val="0"/>
              <w:marBottom w:val="0"/>
              <w:divBdr>
                <w:top w:val="none" w:sz="0" w:space="0" w:color="auto"/>
                <w:left w:val="none" w:sz="0" w:space="0" w:color="auto"/>
                <w:bottom w:val="none" w:sz="0" w:space="0" w:color="auto"/>
                <w:right w:val="none" w:sz="0" w:space="0" w:color="auto"/>
              </w:divBdr>
            </w:div>
            <w:div w:id="1603494708">
              <w:marLeft w:val="0"/>
              <w:marRight w:val="0"/>
              <w:marTop w:val="0"/>
              <w:marBottom w:val="0"/>
              <w:divBdr>
                <w:top w:val="none" w:sz="0" w:space="0" w:color="auto"/>
                <w:left w:val="none" w:sz="0" w:space="0" w:color="auto"/>
                <w:bottom w:val="none" w:sz="0" w:space="0" w:color="auto"/>
                <w:right w:val="none" w:sz="0" w:space="0" w:color="auto"/>
              </w:divBdr>
            </w:div>
            <w:div w:id="1762723596">
              <w:marLeft w:val="0"/>
              <w:marRight w:val="0"/>
              <w:marTop w:val="0"/>
              <w:marBottom w:val="0"/>
              <w:divBdr>
                <w:top w:val="none" w:sz="0" w:space="0" w:color="auto"/>
                <w:left w:val="none" w:sz="0" w:space="0" w:color="auto"/>
                <w:bottom w:val="none" w:sz="0" w:space="0" w:color="auto"/>
                <w:right w:val="none" w:sz="0" w:space="0" w:color="auto"/>
              </w:divBdr>
            </w:div>
            <w:div w:id="1341616985">
              <w:marLeft w:val="0"/>
              <w:marRight w:val="0"/>
              <w:marTop w:val="0"/>
              <w:marBottom w:val="0"/>
              <w:divBdr>
                <w:top w:val="none" w:sz="0" w:space="0" w:color="auto"/>
                <w:left w:val="none" w:sz="0" w:space="0" w:color="auto"/>
                <w:bottom w:val="none" w:sz="0" w:space="0" w:color="auto"/>
                <w:right w:val="none" w:sz="0" w:space="0" w:color="auto"/>
              </w:divBdr>
            </w:div>
            <w:div w:id="1141772983">
              <w:marLeft w:val="0"/>
              <w:marRight w:val="0"/>
              <w:marTop w:val="0"/>
              <w:marBottom w:val="0"/>
              <w:divBdr>
                <w:top w:val="none" w:sz="0" w:space="0" w:color="auto"/>
                <w:left w:val="none" w:sz="0" w:space="0" w:color="auto"/>
                <w:bottom w:val="none" w:sz="0" w:space="0" w:color="auto"/>
                <w:right w:val="none" w:sz="0" w:space="0" w:color="auto"/>
              </w:divBdr>
            </w:div>
            <w:div w:id="3820992">
              <w:marLeft w:val="0"/>
              <w:marRight w:val="0"/>
              <w:marTop w:val="0"/>
              <w:marBottom w:val="0"/>
              <w:divBdr>
                <w:top w:val="none" w:sz="0" w:space="0" w:color="auto"/>
                <w:left w:val="none" w:sz="0" w:space="0" w:color="auto"/>
                <w:bottom w:val="none" w:sz="0" w:space="0" w:color="auto"/>
                <w:right w:val="none" w:sz="0" w:space="0" w:color="auto"/>
              </w:divBdr>
            </w:div>
            <w:div w:id="1714959926">
              <w:marLeft w:val="0"/>
              <w:marRight w:val="0"/>
              <w:marTop w:val="0"/>
              <w:marBottom w:val="0"/>
              <w:divBdr>
                <w:top w:val="none" w:sz="0" w:space="0" w:color="auto"/>
                <w:left w:val="none" w:sz="0" w:space="0" w:color="auto"/>
                <w:bottom w:val="none" w:sz="0" w:space="0" w:color="auto"/>
                <w:right w:val="none" w:sz="0" w:space="0" w:color="auto"/>
              </w:divBdr>
            </w:div>
            <w:div w:id="1526207214">
              <w:marLeft w:val="0"/>
              <w:marRight w:val="0"/>
              <w:marTop w:val="0"/>
              <w:marBottom w:val="0"/>
              <w:divBdr>
                <w:top w:val="none" w:sz="0" w:space="0" w:color="auto"/>
                <w:left w:val="none" w:sz="0" w:space="0" w:color="auto"/>
                <w:bottom w:val="none" w:sz="0" w:space="0" w:color="auto"/>
                <w:right w:val="none" w:sz="0" w:space="0" w:color="auto"/>
              </w:divBdr>
            </w:div>
            <w:div w:id="1358502376">
              <w:marLeft w:val="0"/>
              <w:marRight w:val="0"/>
              <w:marTop w:val="0"/>
              <w:marBottom w:val="0"/>
              <w:divBdr>
                <w:top w:val="none" w:sz="0" w:space="0" w:color="auto"/>
                <w:left w:val="none" w:sz="0" w:space="0" w:color="auto"/>
                <w:bottom w:val="none" w:sz="0" w:space="0" w:color="auto"/>
                <w:right w:val="none" w:sz="0" w:space="0" w:color="auto"/>
              </w:divBdr>
            </w:div>
            <w:div w:id="1692954915">
              <w:marLeft w:val="0"/>
              <w:marRight w:val="0"/>
              <w:marTop w:val="0"/>
              <w:marBottom w:val="0"/>
              <w:divBdr>
                <w:top w:val="none" w:sz="0" w:space="0" w:color="auto"/>
                <w:left w:val="none" w:sz="0" w:space="0" w:color="auto"/>
                <w:bottom w:val="none" w:sz="0" w:space="0" w:color="auto"/>
                <w:right w:val="none" w:sz="0" w:space="0" w:color="auto"/>
              </w:divBdr>
            </w:div>
            <w:div w:id="1989698769">
              <w:marLeft w:val="0"/>
              <w:marRight w:val="0"/>
              <w:marTop w:val="0"/>
              <w:marBottom w:val="0"/>
              <w:divBdr>
                <w:top w:val="none" w:sz="0" w:space="0" w:color="auto"/>
                <w:left w:val="none" w:sz="0" w:space="0" w:color="auto"/>
                <w:bottom w:val="none" w:sz="0" w:space="0" w:color="auto"/>
                <w:right w:val="none" w:sz="0" w:space="0" w:color="auto"/>
              </w:divBdr>
            </w:div>
            <w:div w:id="1482968723">
              <w:marLeft w:val="0"/>
              <w:marRight w:val="0"/>
              <w:marTop w:val="0"/>
              <w:marBottom w:val="0"/>
              <w:divBdr>
                <w:top w:val="none" w:sz="0" w:space="0" w:color="auto"/>
                <w:left w:val="none" w:sz="0" w:space="0" w:color="auto"/>
                <w:bottom w:val="none" w:sz="0" w:space="0" w:color="auto"/>
                <w:right w:val="none" w:sz="0" w:space="0" w:color="auto"/>
              </w:divBdr>
            </w:div>
            <w:div w:id="2119718618">
              <w:marLeft w:val="0"/>
              <w:marRight w:val="0"/>
              <w:marTop w:val="0"/>
              <w:marBottom w:val="0"/>
              <w:divBdr>
                <w:top w:val="none" w:sz="0" w:space="0" w:color="auto"/>
                <w:left w:val="none" w:sz="0" w:space="0" w:color="auto"/>
                <w:bottom w:val="none" w:sz="0" w:space="0" w:color="auto"/>
                <w:right w:val="none" w:sz="0" w:space="0" w:color="auto"/>
              </w:divBdr>
            </w:div>
            <w:div w:id="341590323">
              <w:marLeft w:val="0"/>
              <w:marRight w:val="0"/>
              <w:marTop w:val="0"/>
              <w:marBottom w:val="0"/>
              <w:divBdr>
                <w:top w:val="none" w:sz="0" w:space="0" w:color="auto"/>
                <w:left w:val="none" w:sz="0" w:space="0" w:color="auto"/>
                <w:bottom w:val="none" w:sz="0" w:space="0" w:color="auto"/>
                <w:right w:val="none" w:sz="0" w:space="0" w:color="auto"/>
              </w:divBdr>
            </w:div>
            <w:div w:id="1726685820">
              <w:marLeft w:val="0"/>
              <w:marRight w:val="0"/>
              <w:marTop w:val="0"/>
              <w:marBottom w:val="0"/>
              <w:divBdr>
                <w:top w:val="none" w:sz="0" w:space="0" w:color="auto"/>
                <w:left w:val="none" w:sz="0" w:space="0" w:color="auto"/>
                <w:bottom w:val="none" w:sz="0" w:space="0" w:color="auto"/>
                <w:right w:val="none" w:sz="0" w:space="0" w:color="auto"/>
              </w:divBdr>
            </w:div>
            <w:div w:id="285963140">
              <w:marLeft w:val="0"/>
              <w:marRight w:val="0"/>
              <w:marTop w:val="0"/>
              <w:marBottom w:val="0"/>
              <w:divBdr>
                <w:top w:val="none" w:sz="0" w:space="0" w:color="auto"/>
                <w:left w:val="none" w:sz="0" w:space="0" w:color="auto"/>
                <w:bottom w:val="none" w:sz="0" w:space="0" w:color="auto"/>
                <w:right w:val="none" w:sz="0" w:space="0" w:color="auto"/>
              </w:divBdr>
            </w:div>
            <w:div w:id="1056779647">
              <w:marLeft w:val="0"/>
              <w:marRight w:val="0"/>
              <w:marTop w:val="0"/>
              <w:marBottom w:val="0"/>
              <w:divBdr>
                <w:top w:val="none" w:sz="0" w:space="0" w:color="auto"/>
                <w:left w:val="none" w:sz="0" w:space="0" w:color="auto"/>
                <w:bottom w:val="none" w:sz="0" w:space="0" w:color="auto"/>
                <w:right w:val="none" w:sz="0" w:space="0" w:color="auto"/>
              </w:divBdr>
            </w:div>
            <w:div w:id="1930657283">
              <w:marLeft w:val="0"/>
              <w:marRight w:val="0"/>
              <w:marTop w:val="0"/>
              <w:marBottom w:val="0"/>
              <w:divBdr>
                <w:top w:val="none" w:sz="0" w:space="0" w:color="auto"/>
                <w:left w:val="none" w:sz="0" w:space="0" w:color="auto"/>
                <w:bottom w:val="none" w:sz="0" w:space="0" w:color="auto"/>
                <w:right w:val="none" w:sz="0" w:space="0" w:color="auto"/>
              </w:divBdr>
            </w:div>
            <w:div w:id="1551841394">
              <w:marLeft w:val="0"/>
              <w:marRight w:val="0"/>
              <w:marTop w:val="0"/>
              <w:marBottom w:val="0"/>
              <w:divBdr>
                <w:top w:val="none" w:sz="0" w:space="0" w:color="auto"/>
                <w:left w:val="none" w:sz="0" w:space="0" w:color="auto"/>
                <w:bottom w:val="none" w:sz="0" w:space="0" w:color="auto"/>
                <w:right w:val="none" w:sz="0" w:space="0" w:color="auto"/>
              </w:divBdr>
            </w:div>
            <w:div w:id="369115391">
              <w:marLeft w:val="0"/>
              <w:marRight w:val="0"/>
              <w:marTop w:val="0"/>
              <w:marBottom w:val="0"/>
              <w:divBdr>
                <w:top w:val="none" w:sz="0" w:space="0" w:color="auto"/>
                <w:left w:val="none" w:sz="0" w:space="0" w:color="auto"/>
                <w:bottom w:val="none" w:sz="0" w:space="0" w:color="auto"/>
                <w:right w:val="none" w:sz="0" w:space="0" w:color="auto"/>
              </w:divBdr>
            </w:div>
            <w:div w:id="211116245">
              <w:marLeft w:val="0"/>
              <w:marRight w:val="0"/>
              <w:marTop w:val="0"/>
              <w:marBottom w:val="0"/>
              <w:divBdr>
                <w:top w:val="none" w:sz="0" w:space="0" w:color="auto"/>
                <w:left w:val="none" w:sz="0" w:space="0" w:color="auto"/>
                <w:bottom w:val="none" w:sz="0" w:space="0" w:color="auto"/>
                <w:right w:val="none" w:sz="0" w:space="0" w:color="auto"/>
              </w:divBdr>
            </w:div>
            <w:div w:id="1647392637">
              <w:marLeft w:val="0"/>
              <w:marRight w:val="0"/>
              <w:marTop w:val="0"/>
              <w:marBottom w:val="0"/>
              <w:divBdr>
                <w:top w:val="none" w:sz="0" w:space="0" w:color="auto"/>
                <w:left w:val="none" w:sz="0" w:space="0" w:color="auto"/>
                <w:bottom w:val="none" w:sz="0" w:space="0" w:color="auto"/>
                <w:right w:val="none" w:sz="0" w:space="0" w:color="auto"/>
              </w:divBdr>
            </w:div>
            <w:div w:id="1060641232">
              <w:marLeft w:val="0"/>
              <w:marRight w:val="0"/>
              <w:marTop w:val="0"/>
              <w:marBottom w:val="0"/>
              <w:divBdr>
                <w:top w:val="none" w:sz="0" w:space="0" w:color="auto"/>
                <w:left w:val="none" w:sz="0" w:space="0" w:color="auto"/>
                <w:bottom w:val="none" w:sz="0" w:space="0" w:color="auto"/>
                <w:right w:val="none" w:sz="0" w:space="0" w:color="auto"/>
              </w:divBdr>
            </w:div>
            <w:div w:id="1146165123">
              <w:marLeft w:val="0"/>
              <w:marRight w:val="0"/>
              <w:marTop w:val="0"/>
              <w:marBottom w:val="0"/>
              <w:divBdr>
                <w:top w:val="none" w:sz="0" w:space="0" w:color="auto"/>
                <w:left w:val="none" w:sz="0" w:space="0" w:color="auto"/>
                <w:bottom w:val="none" w:sz="0" w:space="0" w:color="auto"/>
                <w:right w:val="none" w:sz="0" w:space="0" w:color="auto"/>
              </w:divBdr>
            </w:div>
            <w:div w:id="15466843">
              <w:marLeft w:val="0"/>
              <w:marRight w:val="0"/>
              <w:marTop w:val="0"/>
              <w:marBottom w:val="0"/>
              <w:divBdr>
                <w:top w:val="none" w:sz="0" w:space="0" w:color="auto"/>
                <w:left w:val="none" w:sz="0" w:space="0" w:color="auto"/>
                <w:bottom w:val="none" w:sz="0" w:space="0" w:color="auto"/>
                <w:right w:val="none" w:sz="0" w:space="0" w:color="auto"/>
              </w:divBdr>
            </w:div>
            <w:div w:id="4490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2821">
      <w:bodyDiv w:val="1"/>
      <w:marLeft w:val="0"/>
      <w:marRight w:val="0"/>
      <w:marTop w:val="0"/>
      <w:marBottom w:val="0"/>
      <w:divBdr>
        <w:top w:val="none" w:sz="0" w:space="0" w:color="auto"/>
        <w:left w:val="none" w:sz="0" w:space="0" w:color="auto"/>
        <w:bottom w:val="none" w:sz="0" w:space="0" w:color="auto"/>
        <w:right w:val="none" w:sz="0" w:space="0" w:color="auto"/>
      </w:divBdr>
    </w:div>
    <w:div w:id="1589536386">
      <w:bodyDiv w:val="1"/>
      <w:marLeft w:val="0"/>
      <w:marRight w:val="0"/>
      <w:marTop w:val="0"/>
      <w:marBottom w:val="0"/>
      <w:divBdr>
        <w:top w:val="none" w:sz="0" w:space="0" w:color="auto"/>
        <w:left w:val="none" w:sz="0" w:space="0" w:color="auto"/>
        <w:bottom w:val="none" w:sz="0" w:space="0" w:color="auto"/>
        <w:right w:val="none" w:sz="0" w:space="0" w:color="auto"/>
      </w:divBdr>
      <w:divsChild>
        <w:div w:id="1225138965">
          <w:marLeft w:val="0"/>
          <w:marRight w:val="0"/>
          <w:marTop w:val="0"/>
          <w:marBottom w:val="0"/>
          <w:divBdr>
            <w:top w:val="none" w:sz="0" w:space="0" w:color="auto"/>
            <w:left w:val="none" w:sz="0" w:space="0" w:color="auto"/>
            <w:bottom w:val="none" w:sz="0" w:space="0" w:color="auto"/>
            <w:right w:val="none" w:sz="0" w:space="0" w:color="auto"/>
          </w:divBdr>
          <w:divsChild>
            <w:div w:id="2012877601">
              <w:marLeft w:val="0"/>
              <w:marRight w:val="0"/>
              <w:marTop w:val="0"/>
              <w:marBottom w:val="0"/>
              <w:divBdr>
                <w:top w:val="none" w:sz="0" w:space="0" w:color="auto"/>
                <w:left w:val="none" w:sz="0" w:space="0" w:color="auto"/>
                <w:bottom w:val="none" w:sz="0" w:space="0" w:color="auto"/>
                <w:right w:val="none" w:sz="0" w:space="0" w:color="auto"/>
              </w:divBdr>
            </w:div>
            <w:div w:id="1730230515">
              <w:marLeft w:val="0"/>
              <w:marRight w:val="0"/>
              <w:marTop w:val="0"/>
              <w:marBottom w:val="0"/>
              <w:divBdr>
                <w:top w:val="none" w:sz="0" w:space="0" w:color="auto"/>
                <w:left w:val="none" w:sz="0" w:space="0" w:color="auto"/>
                <w:bottom w:val="none" w:sz="0" w:space="0" w:color="auto"/>
                <w:right w:val="none" w:sz="0" w:space="0" w:color="auto"/>
              </w:divBdr>
            </w:div>
            <w:div w:id="1473716923">
              <w:marLeft w:val="0"/>
              <w:marRight w:val="0"/>
              <w:marTop w:val="0"/>
              <w:marBottom w:val="0"/>
              <w:divBdr>
                <w:top w:val="none" w:sz="0" w:space="0" w:color="auto"/>
                <w:left w:val="none" w:sz="0" w:space="0" w:color="auto"/>
                <w:bottom w:val="none" w:sz="0" w:space="0" w:color="auto"/>
                <w:right w:val="none" w:sz="0" w:space="0" w:color="auto"/>
              </w:divBdr>
            </w:div>
            <w:div w:id="1915889697">
              <w:marLeft w:val="0"/>
              <w:marRight w:val="0"/>
              <w:marTop w:val="0"/>
              <w:marBottom w:val="0"/>
              <w:divBdr>
                <w:top w:val="none" w:sz="0" w:space="0" w:color="auto"/>
                <w:left w:val="none" w:sz="0" w:space="0" w:color="auto"/>
                <w:bottom w:val="none" w:sz="0" w:space="0" w:color="auto"/>
                <w:right w:val="none" w:sz="0" w:space="0" w:color="auto"/>
              </w:divBdr>
            </w:div>
            <w:div w:id="154492745">
              <w:marLeft w:val="0"/>
              <w:marRight w:val="0"/>
              <w:marTop w:val="0"/>
              <w:marBottom w:val="0"/>
              <w:divBdr>
                <w:top w:val="none" w:sz="0" w:space="0" w:color="auto"/>
                <w:left w:val="none" w:sz="0" w:space="0" w:color="auto"/>
                <w:bottom w:val="none" w:sz="0" w:space="0" w:color="auto"/>
                <w:right w:val="none" w:sz="0" w:space="0" w:color="auto"/>
              </w:divBdr>
            </w:div>
            <w:div w:id="259684186">
              <w:marLeft w:val="0"/>
              <w:marRight w:val="0"/>
              <w:marTop w:val="0"/>
              <w:marBottom w:val="0"/>
              <w:divBdr>
                <w:top w:val="none" w:sz="0" w:space="0" w:color="auto"/>
                <w:left w:val="none" w:sz="0" w:space="0" w:color="auto"/>
                <w:bottom w:val="none" w:sz="0" w:space="0" w:color="auto"/>
                <w:right w:val="none" w:sz="0" w:space="0" w:color="auto"/>
              </w:divBdr>
            </w:div>
            <w:div w:id="1676573510">
              <w:marLeft w:val="0"/>
              <w:marRight w:val="0"/>
              <w:marTop w:val="0"/>
              <w:marBottom w:val="0"/>
              <w:divBdr>
                <w:top w:val="none" w:sz="0" w:space="0" w:color="auto"/>
                <w:left w:val="none" w:sz="0" w:space="0" w:color="auto"/>
                <w:bottom w:val="none" w:sz="0" w:space="0" w:color="auto"/>
                <w:right w:val="none" w:sz="0" w:space="0" w:color="auto"/>
              </w:divBdr>
            </w:div>
            <w:div w:id="1608537040">
              <w:marLeft w:val="0"/>
              <w:marRight w:val="0"/>
              <w:marTop w:val="0"/>
              <w:marBottom w:val="0"/>
              <w:divBdr>
                <w:top w:val="none" w:sz="0" w:space="0" w:color="auto"/>
                <w:left w:val="none" w:sz="0" w:space="0" w:color="auto"/>
                <w:bottom w:val="none" w:sz="0" w:space="0" w:color="auto"/>
                <w:right w:val="none" w:sz="0" w:space="0" w:color="auto"/>
              </w:divBdr>
            </w:div>
            <w:div w:id="1684933825">
              <w:marLeft w:val="0"/>
              <w:marRight w:val="0"/>
              <w:marTop w:val="0"/>
              <w:marBottom w:val="0"/>
              <w:divBdr>
                <w:top w:val="none" w:sz="0" w:space="0" w:color="auto"/>
                <w:left w:val="none" w:sz="0" w:space="0" w:color="auto"/>
                <w:bottom w:val="none" w:sz="0" w:space="0" w:color="auto"/>
                <w:right w:val="none" w:sz="0" w:space="0" w:color="auto"/>
              </w:divBdr>
            </w:div>
            <w:div w:id="1685983316">
              <w:marLeft w:val="0"/>
              <w:marRight w:val="0"/>
              <w:marTop w:val="0"/>
              <w:marBottom w:val="0"/>
              <w:divBdr>
                <w:top w:val="none" w:sz="0" w:space="0" w:color="auto"/>
                <w:left w:val="none" w:sz="0" w:space="0" w:color="auto"/>
                <w:bottom w:val="none" w:sz="0" w:space="0" w:color="auto"/>
                <w:right w:val="none" w:sz="0" w:space="0" w:color="auto"/>
              </w:divBdr>
            </w:div>
            <w:div w:id="2040083929">
              <w:marLeft w:val="0"/>
              <w:marRight w:val="0"/>
              <w:marTop w:val="0"/>
              <w:marBottom w:val="0"/>
              <w:divBdr>
                <w:top w:val="none" w:sz="0" w:space="0" w:color="auto"/>
                <w:left w:val="none" w:sz="0" w:space="0" w:color="auto"/>
                <w:bottom w:val="none" w:sz="0" w:space="0" w:color="auto"/>
                <w:right w:val="none" w:sz="0" w:space="0" w:color="auto"/>
              </w:divBdr>
            </w:div>
            <w:div w:id="14575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3232">
      <w:bodyDiv w:val="1"/>
      <w:marLeft w:val="0"/>
      <w:marRight w:val="0"/>
      <w:marTop w:val="0"/>
      <w:marBottom w:val="0"/>
      <w:divBdr>
        <w:top w:val="none" w:sz="0" w:space="0" w:color="auto"/>
        <w:left w:val="none" w:sz="0" w:space="0" w:color="auto"/>
        <w:bottom w:val="none" w:sz="0" w:space="0" w:color="auto"/>
        <w:right w:val="none" w:sz="0" w:space="0" w:color="auto"/>
      </w:divBdr>
      <w:divsChild>
        <w:div w:id="542836792">
          <w:marLeft w:val="0"/>
          <w:marRight w:val="0"/>
          <w:marTop w:val="0"/>
          <w:marBottom w:val="0"/>
          <w:divBdr>
            <w:top w:val="none" w:sz="0" w:space="0" w:color="auto"/>
            <w:left w:val="none" w:sz="0" w:space="0" w:color="auto"/>
            <w:bottom w:val="none" w:sz="0" w:space="0" w:color="auto"/>
            <w:right w:val="none" w:sz="0" w:space="0" w:color="auto"/>
          </w:divBdr>
          <w:divsChild>
            <w:div w:id="11034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8633">
      <w:bodyDiv w:val="1"/>
      <w:marLeft w:val="0"/>
      <w:marRight w:val="0"/>
      <w:marTop w:val="0"/>
      <w:marBottom w:val="0"/>
      <w:divBdr>
        <w:top w:val="none" w:sz="0" w:space="0" w:color="auto"/>
        <w:left w:val="none" w:sz="0" w:space="0" w:color="auto"/>
        <w:bottom w:val="none" w:sz="0" w:space="0" w:color="auto"/>
        <w:right w:val="none" w:sz="0" w:space="0" w:color="auto"/>
      </w:divBdr>
      <w:divsChild>
        <w:div w:id="804856580">
          <w:marLeft w:val="0"/>
          <w:marRight w:val="0"/>
          <w:marTop w:val="0"/>
          <w:marBottom w:val="225"/>
          <w:divBdr>
            <w:top w:val="none" w:sz="0" w:space="0" w:color="auto"/>
            <w:left w:val="none" w:sz="0" w:space="0" w:color="auto"/>
            <w:bottom w:val="none" w:sz="0" w:space="0" w:color="auto"/>
            <w:right w:val="none" w:sz="0" w:space="0" w:color="auto"/>
          </w:divBdr>
        </w:div>
        <w:div w:id="1971550099">
          <w:marLeft w:val="0"/>
          <w:marRight w:val="0"/>
          <w:marTop w:val="0"/>
          <w:marBottom w:val="225"/>
          <w:divBdr>
            <w:top w:val="none" w:sz="0" w:space="0" w:color="auto"/>
            <w:left w:val="none" w:sz="0" w:space="0" w:color="auto"/>
            <w:bottom w:val="none" w:sz="0" w:space="0" w:color="auto"/>
            <w:right w:val="none" w:sz="0" w:space="0" w:color="auto"/>
          </w:divBdr>
        </w:div>
        <w:div w:id="1652368938">
          <w:marLeft w:val="0"/>
          <w:marRight w:val="0"/>
          <w:marTop w:val="0"/>
          <w:marBottom w:val="225"/>
          <w:divBdr>
            <w:top w:val="none" w:sz="0" w:space="0" w:color="auto"/>
            <w:left w:val="none" w:sz="0" w:space="0" w:color="auto"/>
            <w:bottom w:val="none" w:sz="0" w:space="0" w:color="auto"/>
            <w:right w:val="none" w:sz="0" w:space="0" w:color="auto"/>
          </w:divBdr>
        </w:div>
        <w:div w:id="967080999">
          <w:marLeft w:val="0"/>
          <w:marRight w:val="0"/>
          <w:marTop w:val="0"/>
          <w:marBottom w:val="225"/>
          <w:divBdr>
            <w:top w:val="none" w:sz="0" w:space="0" w:color="auto"/>
            <w:left w:val="none" w:sz="0" w:space="0" w:color="auto"/>
            <w:bottom w:val="none" w:sz="0" w:space="0" w:color="auto"/>
            <w:right w:val="none" w:sz="0" w:space="0" w:color="auto"/>
          </w:divBdr>
        </w:div>
        <w:div w:id="244917076">
          <w:marLeft w:val="0"/>
          <w:marRight w:val="0"/>
          <w:marTop w:val="0"/>
          <w:marBottom w:val="225"/>
          <w:divBdr>
            <w:top w:val="none" w:sz="0" w:space="0" w:color="auto"/>
            <w:left w:val="none" w:sz="0" w:space="0" w:color="auto"/>
            <w:bottom w:val="none" w:sz="0" w:space="0" w:color="auto"/>
            <w:right w:val="none" w:sz="0" w:space="0" w:color="auto"/>
          </w:divBdr>
        </w:div>
      </w:divsChild>
    </w:div>
    <w:div w:id="1631783778">
      <w:bodyDiv w:val="1"/>
      <w:marLeft w:val="0"/>
      <w:marRight w:val="0"/>
      <w:marTop w:val="0"/>
      <w:marBottom w:val="0"/>
      <w:divBdr>
        <w:top w:val="none" w:sz="0" w:space="0" w:color="auto"/>
        <w:left w:val="none" w:sz="0" w:space="0" w:color="auto"/>
        <w:bottom w:val="none" w:sz="0" w:space="0" w:color="auto"/>
        <w:right w:val="none" w:sz="0" w:space="0" w:color="auto"/>
      </w:divBdr>
    </w:div>
    <w:div w:id="1643577490">
      <w:bodyDiv w:val="1"/>
      <w:marLeft w:val="0"/>
      <w:marRight w:val="0"/>
      <w:marTop w:val="0"/>
      <w:marBottom w:val="0"/>
      <w:divBdr>
        <w:top w:val="none" w:sz="0" w:space="0" w:color="auto"/>
        <w:left w:val="none" w:sz="0" w:space="0" w:color="auto"/>
        <w:bottom w:val="none" w:sz="0" w:space="0" w:color="auto"/>
        <w:right w:val="none" w:sz="0" w:space="0" w:color="auto"/>
      </w:divBdr>
      <w:divsChild>
        <w:div w:id="1324773373">
          <w:marLeft w:val="0"/>
          <w:marRight w:val="0"/>
          <w:marTop w:val="0"/>
          <w:marBottom w:val="0"/>
          <w:divBdr>
            <w:top w:val="none" w:sz="0" w:space="0" w:color="auto"/>
            <w:left w:val="none" w:sz="0" w:space="0" w:color="auto"/>
            <w:bottom w:val="none" w:sz="0" w:space="0" w:color="auto"/>
            <w:right w:val="none" w:sz="0" w:space="0" w:color="auto"/>
          </w:divBdr>
          <w:divsChild>
            <w:div w:id="20758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1882">
      <w:bodyDiv w:val="1"/>
      <w:marLeft w:val="0"/>
      <w:marRight w:val="0"/>
      <w:marTop w:val="0"/>
      <w:marBottom w:val="0"/>
      <w:divBdr>
        <w:top w:val="none" w:sz="0" w:space="0" w:color="auto"/>
        <w:left w:val="none" w:sz="0" w:space="0" w:color="auto"/>
        <w:bottom w:val="none" w:sz="0" w:space="0" w:color="auto"/>
        <w:right w:val="none" w:sz="0" w:space="0" w:color="auto"/>
      </w:divBdr>
    </w:div>
    <w:div w:id="1694112012">
      <w:bodyDiv w:val="1"/>
      <w:marLeft w:val="0"/>
      <w:marRight w:val="0"/>
      <w:marTop w:val="0"/>
      <w:marBottom w:val="0"/>
      <w:divBdr>
        <w:top w:val="none" w:sz="0" w:space="0" w:color="auto"/>
        <w:left w:val="none" w:sz="0" w:space="0" w:color="auto"/>
        <w:bottom w:val="none" w:sz="0" w:space="0" w:color="auto"/>
        <w:right w:val="none" w:sz="0" w:space="0" w:color="auto"/>
      </w:divBdr>
    </w:div>
    <w:div w:id="1694304237">
      <w:bodyDiv w:val="1"/>
      <w:marLeft w:val="0"/>
      <w:marRight w:val="0"/>
      <w:marTop w:val="0"/>
      <w:marBottom w:val="0"/>
      <w:divBdr>
        <w:top w:val="none" w:sz="0" w:space="0" w:color="auto"/>
        <w:left w:val="none" w:sz="0" w:space="0" w:color="auto"/>
        <w:bottom w:val="none" w:sz="0" w:space="0" w:color="auto"/>
        <w:right w:val="none" w:sz="0" w:space="0" w:color="auto"/>
      </w:divBdr>
    </w:div>
    <w:div w:id="1755518195">
      <w:bodyDiv w:val="1"/>
      <w:marLeft w:val="0"/>
      <w:marRight w:val="0"/>
      <w:marTop w:val="0"/>
      <w:marBottom w:val="0"/>
      <w:divBdr>
        <w:top w:val="none" w:sz="0" w:space="0" w:color="auto"/>
        <w:left w:val="none" w:sz="0" w:space="0" w:color="auto"/>
        <w:bottom w:val="none" w:sz="0" w:space="0" w:color="auto"/>
        <w:right w:val="none" w:sz="0" w:space="0" w:color="auto"/>
      </w:divBdr>
    </w:div>
    <w:div w:id="1810633449">
      <w:bodyDiv w:val="1"/>
      <w:marLeft w:val="0"/>
      <w:marRight w:val="0"/>
      <w:marTop w:val="0"/>
      <w:marBottom w:val="0"/>
      <w:divBdr>
        <w:top w:val="none" w:sz="0" w:space="0" w:color="auto"/>
        <w:left w:val="none" w:sz="0" w:space="0" w:color="auto"/>
        <w:bottom w:val="none" w:sz="0" w:space="0" w:color="auto"/>
        <w:right w:val="none" w:sz="0" w:space="0" w:color="auto"/>
      </w:divBdr>
    </w:div>
    <w:div w:id="1819498153">
      <w:bodyDiv w:val="1"/>
      <w:marLeft w:val="0"/>
      <w:marRight w:val="0"/>
      <w:marTop w:val="0"/>
      <w:marBottom w:val="0"/>
      <w:divBdr>
        <w:top w:val="none" w:sz="0" w:space="0" w:color="auto"/>
        <w:left w:val="none" w:sz="0" w:space="0" w:color="auto"/>
        <w:bottom w:val="none" w:sz="0" w:space="0" w:color="auto"/>
        <w:right w:val="none" w:sz="0" w:space="0" w:color="auto"/>
      </w:divBdr>
    </w:div>
    <w:div w:id="1827941453">
      <w:bodyDiv w:val="1"/>
      <w:marLeft w:val="0"/>
      <w:marRight w:val="0"/>
      <w:marTop w:val="0"/>
      <w:marBottom w:val="0"/>
      <w:divBdr>
        <w:top w:val="none" w:sz="0" w:space="0" w:color="auto"/>
        <w:left w:val="none" w:sz="0" w:space="0" w:color="auto"/>
        <w:bottom w:val="none" w:sz="0" w:space="0" w:color="auto"/>
        <w:right w:val="none" w:sz="0" w:space="0" w:color="auto"/>
      </w:divBdr>
    </w:div>
    <w:div w:id="1866359347">
      <w:bodyDiv w:val="1"/>
      <w:marLeft w:val="0"/>
      <w:marRight w:val="0"/>
      <w:marTop w:val="0"/>
      <w:marBottom w:val="0"/>
      <w:divBdr>
        <w:top w:val="none" w:sz="0" w:space="0" w:color="auto"/>
        <w:left w:val="none" w:sz="0" w:space="0" w:color="auto"/>
        <w:bottom w:val="none" w:sz="0" w:space="0" w:color="auto"/>
        <w:right w:val="none" w:sz="0" w:space="0" w:color="auto"/>
      </w:divBdr>
      <w:divsChild>
        <w:div w:id="924651918">
          <w:marLeft w:val="0"/>
          <w:marRight w:val="0"/>
          <w:marTop w:val="0"/>
          <w:marBottom w:val="0"/>
          <w:divBdr>
            <w:top w:val="none" w:sz="0" w:space="0" w:color="auto"/>
            <w:left w:val="none" w:sz="0" w:space="0" w:color="auto"/>
            <w:bottom w:val="none" w:sz="0" w:space="0" w:color="auto"/>
            <w:right w:val="none" w:sz="0" w:space="0" w:color="auto"/>
          </w:divBdr>
          <w:divsChild>
            <w:div w:id="2141528213">
              <w:marLeft w:val="0"/>
              <w:marRight w:val="0"/>
              <w:marTop w:val="0"/>
              <w:marBottom w:val="0"/>
              <w:divBdr>
                <w:top w:val="none" w:sz="0" w:space="0" w:color="auto"/>
                <w:left w:val="none" w:sz="0" w:space="0" w:color="auto"/>
                <w:bottom w:val="none" w:sz="0" w:space="0" w:color="auto"/>
                <w:right w:val="none" w:sz="0" w:space="0" w:color="auto"/>
              </w:divBdr>
            </w:div>
            <w:div w:id="7952421">
              <w:marLeft w:val="0"/>
              <w:marRight w:val="0"/>
              <w:marTop w:val="0"/>
              <w:marBottom w:val="0"/>
              <w:divBdr>
                <w:top w:val="none" w:sz="0" w:space="0" w:color="auto"/>
                <w:left w:val="none" w:sz="0" w:space="0" w:color="auto"/>
                <w:bottom w:val="none" w:sz="0" w:space="0" w:color="auto"/>
                <w:right w:val="none" w:sz="0" w:space="0" w:color="auto"/>
              </w:divBdr>
            </w:div>
            <w:div w:id="842547412">
              <w:marLeft w:val="0"/>
              <w:marRight w:val="0"/>
              <w:marTop w:val="0"/>
              <w:marBottom w:val="0"/>
              <w:divBdr>
                <w:top w:val="none" w:sz="0" w:space="0" w:color="auto"/>
                <w:left w:val="none" w:sz="0" w:space="0" w:color="auto"/>
                <w:bottom w:val="none" w:sz="0" w:space="0" w:color="auto"/>
                <w:right w:val="none" w:sz="0" w:space="0" w:color="auto"/>
              </w:divBdr>
            </w:div>
            <w:div w:id="426657163">
              <w:marLeft w:val="0"/>
              <w:marRight w:val="0"/>
              <w:marTop w:val="0"/>
              <w:marBottom w:val="0"/>
              <w:divBdr>
                <w:top w:val="none" w:sz="0" w:space="0" w:color="auto"/>
                <w:left w:val="none" w:sz="0" w:space="0" w:color="auto"/>
                <w:bottom w:val="none" w:sz="0" w:space="0" w:color="auto"/>
                <w:right w:val="none" w:sz="0" w:space="0" w:color="auto"/>
              </w:divBdr>
            </w:div>
            <w:div w:id="1870408300">
              <w:marLeft w:val="0"/>
              <w:marRight w:val="0"/>
              <w:marTop w:val="0"/>
              <w:marBottom w:val="0"/>
              <w:divBdr>
                <w:top w:val="none" w:sz="0" w:space="0" w:color="auto"/>
                <w:left w:val="none" w:sz="0" w:space="0" w:color="auto"/>
                <w:bottom w:val="none" w:sz="0" w:space="0" w:color="auto"/>
                <w:right w:val="none" w:sz="0" w:space="0" w:color="auto"/>
              </w:divBdr>
            </w:div>
            <w:div w:id="1945651709">
              <w:marLeft w:val="0"/>
              <w:marRight w:val="0"/>
              <w:marTop w:val="0"/>
              <w:marBottom w:val="0"/>
              <w:divBdr>
                <w:top w:val="none" w:sz="0" w:space="0" w:color="auto"/>
                <w:left w:val="none" w:sz="0" w:space="0" w:color="auto"/>
                <w:bottom w:val="none" w:sz="0" w:space="0" w:color="auto"/>
                <w:right w:val="none" w:sz="0" w:space="0" w:color="auto"/>
              </w:divBdr>
            </w:div>
            <w:div w:id="264465920">
              <w:marLeft w:val="0"/>
              <w:marRight w:val="0"/>
              <w:marTop w:val="0"/>
              <w:marBottom w:val="0"/>
              <w:divBdr>
                <w:top w:val="none" w:sz="0" w:space="0" w:color="auto"/>
                <w:left w:val="none" w:sz="0" w:space="0" w:color="auto"/>
                <w:bottom w:val="none" w:sz="0" w:space="0" w:color="auto"/>
                <w:right w:val="none" w:sz="0" w:space="0" w:color="auto"/>
              </w:divBdr>
            </w:div>
            <w:div w:id="447088113">
              <w:marLeft w:val="0"/>
              <w:marRight w:val="0"/>
              <w:marTop w:val="0"/>
              <w:marBottom w:val="0"/>
              <w:divBdr>
                <w:top w:val="none" w:sz="0" w:space="0" w:color="auto"/>
                <w:left w:val="none" w:sz="0" w:space="0" w:color="auto"/>
                <w:bottom w:val="none" w:sz="0" w:space="0" w:color="auto"/>
                <w:right w:val="none" w:sz="0" w:space="0" w:color="auto"/>
              </w:divBdr>
            </w:div>
            <w:div w:id="152382196">
              <w:marLeft w:val="0"/>
              <w:marRight w:val="0"/>
              <w:marTop w:val="0"/>
              <w:marBottom w:val="0"/>
              <w:divBdr>
                <w:top w:val="none" w:sz="0" w:space="0" w:color="auto"/>
                <w:left w:val="none" w:sz="0" w:space="0" w:color="auto"/>
                <w:bottom w:val="none" w:sz="0" w:space="0" w:color="auto"/>
                <w:right w:val="none" w:sz="0" w:space="0" w:color="auto"/>
              </w:divBdr>
            </w:div>
            <w:div w:id="1755542148">
              <w:marLeft w:val="0"/>
              <w:marRight w:val="0"/>
              <w:marTop w:val="0"/>
              <w:marBottom w:val="0"/>
              <w:divBdr>
                <w:top w:val="none" w:sz="0" w:space="0" w:color="auto"/>
                <w:left w:val="none" w:sz="0" w:space="0" w:color="auto"/>
                <w:bottom w:val="none" w:sz="0" w:space="0" w:color="auto"/>
                <w:right w:val="none" w:sz="0" w:space="0" w:color="auto"/>
              </w:divBdr>
            </w:div>
            <w:div w:id="1700427860">
              <w:marLeft w:val="0"/>
              <w:marRight w:val="0"/>
              <w:marTop w:val="0"/>
              <w:marBottom w:val="0"/>
              <w:divBdr>
                <w:top w:val="none" w:sz="0" w:space="0" w:color="auto"/>
                <w:left w:val="none" w:sz="0" w:space="0" w:color="auto"/>
                <w:bottom w:val="none" w:sz="0" w:space="0" w:color="auto"/>
                <w:right w:val="none" w:sz="0" w:space="0" w:color="auto"/>
              </w:divBdr>
            </w:div>
            <w:div w:id="1374691654">
              <w:marLeft w:val="0"/>
              <w:marRight w:val="0"/>
              <w:marTop w:val="0"/>
              <w:marBottom w:val="0"/>
              <w:divBdr>
                <w:top w:val="none" w:sz="0" w:space="0" w:color="auto"/>
                <w:left w:val="none" w:sz="0" w:space="0" w:color="auto"/>
                <w:bottom w:val="none" w:sz="0" w:space="0" w:color="auto"/>
                <w:right w:val="none" w:sz="0" w:space="0" w:color="auto"/>
              </w:divBdr>
            </w:div>
            <w:div w:id="295528842">
              <w:marLeft w:val="0"/>
              <w:marRight w:val="0"/>
              <w:marTop w:val="0"/>
              <w:marBottom w:val="0"/>
              <w:divBdr>
                <w:top w:val="none" w:sz="0" w:space="0" w:color="auto"/>
                <w:left w:val="none" w:sz="0" w:space="0" w:color="auto"/>
                <w:bottom w:val="none" w:sz="0" w:space="0" w:color="auto"/>
                <w:right w:val="none" w:sz="0" w:space="0" w:color="auto"/>
              </w:divBdr>
            </w:div>
            <w:div w:id="2030646148">
              <w:marLeft w:val="0"/>
              <w:marRight w:val="0"/>
              <w:marTop w:val="0"/>
              <w:marBottom w:val="0"/>
              <w:divBdr>
                <w:top w:val="none" w:sz="0" w:space="0" w:color="auto"/>
                <w:left w:val="none" w:sz="0" w:space="0" w:color="auto"/>
                <w:bottom w:val="none" w:sz="0" w:space="0" w:color="auto"/>
                <w:right w:val="none" w:sz="0" w:space="0" w:color="auto"/>
              </w:divBdr>
            </w:div>
            <w:div w:id="1993828851">
              <w:marLeft w:val="0"/>
              <w:marRight w:val="0"/>
              <w:marTop w:val="0"/>
              <w:marBottom w:val="0"/>
              <w:divBdr>
                <w:top w:val="none" w:sz="0" w:space="0" w:color="auto"/>
                <w:left w:val="none" w:sz="0" w:space="0" w:color="auto"/>
                <w:bottom w:val="none" w:sz="0" w:space="0" w:color="auto"/>
                <w:right w:val="none" w:sz="0" w:space="0" w:color="auto"/>
              </w:divBdr>
            </w:div>
            <w:div w:id="669675038">
              <w:marLeft w:val="0"/>
              <w:marRight w:val="0"/>
              <w:marTop w:val="0"/>
              <w:marBottom w:val="0"/>
              <w:divBdr>
                <w:top w:val="none" w:sz="0" w:space="0" w:color="auto"/>
                <w:left w:val="none" w:sz="0" w:space="0" w:color="auto"/>
                <w:bottom w:val="none" w:sz="0" w:space="0" w:color="auto"/>
                <w:right w:val="none" w:sz="0" w:space="0" w:color="auto"/>
              </w:divBdr>
            </w:div>
            <w:div w:id="422410457">
              <w:marLeft w:val="0"/>
              <w:marRight w:val="0"/>
              <w:marTop w:val="0"/>
              <w:marBottom w:val="0"/>
              <w:divBdr>
                <w:top w:val="none" w:sz="0" w:space="0" w:color="auto"/>
                <w:left w:val="none" w:sz="0" w:space="0" w:color="auto"/>
                <w:bottom w:val="none" w:sz="0" w:space="0" w:color="auto"/>
                <w:right w:val="none" w:sz="0" w:space="0" w:color="auto"/>
              </w:divBdr>
            </w:div>
            <w:div w:id="996804128">
              <w:marLeft w:val="0"/>
              <w:marRight w:val="0"/>
              <w:marTop w:val="0"/>
              <w:marBottom w:val="0"/>
              <w:divBdr>
                <w:top w:val="none" w:sz="0" w:space="0" w:color="auto"/>
                <w:left w:val="none" w:sz="0" w:space="0" w:color="auto"/>
                <w:bottom w:val="none" w:sz="0" w:space="0" w:color="auto"/>
                <w:right w:val="none" w:sz="0" w:space="0" w:color="auto"/>
              </w:divBdr>
            </w:div>
            <w:div w:id="371197829">
              <w:marLeft w:val="0"/>
              <w:marRight w:val="0"/>
              <w:marTop w:val="0"/>
              <w:marBottom w:val="0"/>
              <w:divBdr>
                <w:top w:val="none" w:sz="0" w:space="0" w:color="auto"/>
                <w:left w:val="none" w:sz="0" w:space="0" w:color="auto"/>
                <w:bottom w:val="none" w:sz="0" w:space="0" w:color="auto"/>
                <w:right w:val="none" w:sz="0" w:space="0" w:color="auto"/>
              </w:divBdr>
            </w:div>
            <w:div w:id="2055350142">
              <w:marLeft w:val="0"/>
              <w:marRight w:val="0"/>
              <w:marTop w:val="0"/>
              <w:marBottom w:val="0"/>
              <w:divBdr>
                <w:top w:val="none" w:sz="0" w:space="0" w:color="auto"/>
                <w:left w:val="none" w:sz="0" w:space="0" w:color="auto"/>
                <w:bottom w:val="none" w:sz="0" w:space="0" w:color="auto"/>
                <w:right w:val="none" w:sz="0" w:space="0" w:color="auto"/>
              </w:divBdr>
            </w:div>
            <w:div w:id="817919091">
              <w:marLeft w:val="0"/>
              <w:marRight w:val="0"/>
              <w:marTop w:val="0"/>
              <w:marBottom w:val="0"/>
              <w:divBdr>
                <w:top w:val="none" w:sz="0" w:space="0" w:color="auto"/>
                <w:left w:val="none" w:sz="0" w:space="0" w:color="auto"/>
                <w:bottom w:val="none" w:sz="0" w:space="0" w:color="auto"/>
                <w:right w:val="none" w:sz="0" w:space="0" w:color="auto"/>
              </w:divBdr>
            </w:div>
            <w:div w:id="2131242733">
              <w:marLeft w:val="0"/>
              <w:marRight w:val="0"/>
              <w:marTop w:val="0"/>
              <w:marBottom w:val="0"/>
              <w:divBdr>
                <w:top w:val="none" w:sz="0" w:space="0" w:color="auto"/>
                <w:left w:val="none" w:sz="0" w:space="0" w:color="auto"/>
                <w:bottom w:val="none" w:sz="0" w:space="0" w:color="auto"/>
                <w:right w:val="none" w:sz="0" w:space="0" w:color="auto"/>
              </w:divBdr>
            </w:div>
            <w:div w:id="1045133623">
              <w:marLeft w:val="0"/>
              <w:marRight w:val="0"/>
              <w:marTop w:val="0"/>
              <w:marBottom w:val="0"/>
              <w:divBdr>
                <w:top w:val="none" w:sz="0" w:space="0" w:color="auto"/>
                <w:left w:val="none" w:sz="0" w:space="0" w:color="auto"/>
                <w:bottom w:val="none" w:sz="0" w:space="0" w:color="auto"/>
                <w:right w:val="none" w:sz="0" w:space="0" w:color="auto"/>
              </w:divBdr>
            </w:div>
            <w:div w:id="1277178428">
              <w:marLeft w:val="0"/>
              <w:marRight w:val="0"/>
              <w:marTop w:val="0"/>
              <w:marBottom w:val="0"/>
              <w:divBdr>
                <w:top w:val="none" w:sz="0" w:space="0" w:color="auto"/>
                <w:left w:val="none" w:sz="0" w:space="0" w:color="auto"/>
                <w:bottom w:val="none" w:sz="0" w:space="0" w:color="auto"/>
                <w:right w:val="none" w:sz="0" w:space="0" w:color="auto"/>
              </w:divBdr>
            </w:div>
            <w:div w:id="1288241935">
              <w:marLeft w:val="0"/>
              <w:marRight w:val="0"/>
              <w:marTop w:val="0"/>
              <w:marBottom w:val="0"/>
              <w:divBdr>
                <w:top w:val="none" w:sz="0" w:space="0" w:color="auto"/>
                <w:left w:val="none" w:sz="0" w:space="0" w:color="auto"/>
                <w:bottom w:val="none" w:sz="0" w:space="0" w:color="auto"/>
                <w:right w:val="none" w:sz="0" w:space="0" w:color="auto"/>
              </w:divBdr>
            </w:div>
            <w:div w:id="1441952354">
              <w:marLeft w:val="0"/>
              <w:marRight w:val="0"/>
              <w:marTop w:val="0"/>
              <w:marBottom w:val="0"/>
              <w:divBdr>
                <w:top w:val="none" w:sz="0" w:space="0" w:color="auto"/>
                <w:left w:val="none" w:sz="0" w:space="0" w:color="auto"/>
                <w:bottom w:val="none" w:sz="0" w:space="0" w:color="auto"/>
                <w:right w:val="none" w:sz="0" w:space="0" w:color="auto"/>
              </w:divBdr>
            </w:div>
            <w:div w:id="1456367521">
              <w:marLeft w:val="0"/>
              <w:marRight w:val="0"/>
              <w:marTop w:val="0"/>
              <w:marBottom w:val="0"/>
              <w:divBdr>
                <w:top w:val="none" w:sz="0" w:space="0" w:color="auto"/>
                <w:left w:val="none" w:sz="0" w:space="0" w:color="auto"/>
                <w:bottom w:val="none" w:sz="0" w:space="0" w:color="auto"/>
                <w:right w:val="none" w:sz="0" w:space="0" w:color="auto"/>
              </w:divBdr>
            </w:div>
            <w:div w:id="542406907">
              <w:marLeft w:val="0"/>
              <w:marRight w:val="0"/>
              <w:marTop w:val="0"/>
              <w:marBottom w:val="0"/>
              <w:divBdr>
                <w:top w:val="none" w:sz="0" w:space="0" w:color="auto"/>
                <w:left w:val="none" w:sz="0" w:space="0" w:color="auto"/>
                <w:bottom w:val="none" w:sz="0" w:space="0" w:color="auto"/>
                <w:right w:val="none" w:sz="0" w:space="0" w:color="auto"/>
              </w:divBdr>
            </w:div>
            <w:div w:id="1376392245">
              <w:marLeft w:val="0"/>
              <w:marRight w:val="0"/>
              <w:marTop w:val="0"/>
              <w:marBottom w:val="0"/>
              <w:divBdr>
                <w:top w:val="none" w:sz="0" w:space="0" w:color="auto"/>
                <w:left w:val="none" w:sz="0" w:space="0" w:color="auto"/>
                <w:bottom w:val="none" w:sz="0" w:space="0" w:color="auto"/>
                <w:right w:val="none" w:sz="0" w:space="0" w:color="auto"/>
              </w:divBdr>
            </w:div>
            <w:div w:id="1148090517">
              <w:marLeft w:val="0"/>
              <w:marRight w:val="0"/>
              <w:marTop w:val="0"/>
              <w:marBottom w:val="0"/>
              <w:divBdr>
                <w:top w:val="none" w:sz="0" w:space="0" w:color="auto"/>
                <w:left w:val="none" w:sz="0" w:space="0" w:color="auto"/>
                <w:bottom w:val="none" w:sz="0" w:space="0" w:color="auto"/>
                <w:right w:val="none" w:sz="0" w:space="0" w:color="auto"/>
              </w:divBdr>
            </w:div>
            <w:div w:id="579489813">
              <w:marLeft w:val="0"/>
              <w:marRight w:val="0"/>
              <w:marTop w:val="0"/>
              <w:marBottom w:val="0"/>
              <w:divBdr>
                <w:top w:val="none" w:sz="0" w:space="0" w:color="auto"/>
                <w:left w:val="none" w:sz="0" w:space="0" w:color="auto"/>
                <w:bottom w:val="none" w:sz="0" w:space="0" w:color="auto"/>
                <w:right w:val="none" w:sz="0" w:space="0" w:color="auto"/>
              </w:divBdr>
            </w:div>
            <w:div w:id="1737506934">
              <w:marLeft w:val="0"/>
              <w:marRight w:val="0"/>
              <w:marTop w:val="0"/>
              <w:marBottom w:val="0"/>
              <w:divBdr>
                <w:top w:val="none" w:sz="0" w:space="0" w:color="auto"/>
                <w:left w:val="none" w:sz="0" w:space="0" w:color="auto"/>
                <w:bottom w:val="none" w:sz="0" w:space="0" w:color="auto"/>
                <w:right w:val="none" w:sz="0" w:space="0" w:color="auto"/>
              </w:divBdr>
            </w:div>
            <w:div w:id="2084254241">
              <w:marLeft w:val="0"/>
              <w:marRight w:val="0"/>
              <w:marTop w:val="0"/>
              <w:marBottom w:val="0"/>
              <w:divBdr>
                <w:top w:val="none" w:sz="0" w:space="0" w:color="auto"/>
                <w:left w:val="none" w:sz="0" w:space="0" w:color="auto"/>
                <w:bottom w:val="none" w:sz="0" w:space="0" w:color="auto"/>
                <w:right w:val="none" w:sz="0" w:space="0" w:color="auto"/>
              </w:divBdr>
            </w:div>
            <w:div w:id="635062916">
              <w:marLeft w:val="0"/>
              <w:marRight w:val="0"/>
              <w:marTop w:val="0"/>
              <w:marBottom w:val="0"/>
              <w:divBdr>
                <w:top w:val="none" w:sz="0" w:space="0" w:color="auto"/>
                <w:left w:val="none" w:sz="0" w:space="0" w:color="auto"/>
                <w:bottom w:val="none" w:sz="0" w:space="0" w:color="auto"/>
                <w:right w:val="none" w:sz="0" w:space="0" w:color="auto"/>
              </w:divBdr>
            </w:div>
            <w:div w:id="1238319000">
              <w:marLeft w:val="0"/>
              <w:marRight w:val="0"/>
              <w:marTop w:val="0"/>
              <w:marBottom w:val="0"/>
              <w:divBdr>
                <w:top w:val="none" w:sz="0" w:space="0" w:color="auto"/>
                <w:left w:val="none" w:sz="0" w:space="0" w:color="auto"/>
                <w:bottom w:val="none" w:sz="0" w:space="0" w:color="auto"/>
                <w:right w:val="none" w:sz="0" w:space="0" w:color="auto"/>
              </w:divBdr>
            </w:div>
            <w:div w:id="1292982965">
              <w:marLeft w:val="0"/>
              <w:marRight w:val="0"/>
              <w:marTop w:val="0"/>
              <w:marBottom w:val="0"/>
              <w:divBdr>
                <w:top w:val="none" w:sz="0" w:space="0" w:color="auto"/>
                <w:left w:val="none" w:sz="0" w:space="0" w:color="auto"/>
                <w:bottom w:val="none" w:sz="0" w:space="0" w:color="auto"/>
                <w:right w:val="none" w:sz="0" w:space="0" w:color="auto"/>
              </w:divBdr>
            </w:div>
            <w:div w:id="2079665748">
              <w:marLeft w:val="0"/>
              <w:marRight w:val="0"/>
              <w:marTop w:val="0"/>
              <w:marBottom w:val="0"/>
              <w:divBdr>
                <w:top w:val="none" w:sz="0" w:space="0" w:color="auto"/>
                <w:left w:val="none" w:sz="0" w:space="0" w:color="auto"/>
                <w:bottom w:val="none" w:sz="0" w:space="0" w:color="auto"/>
                <w:right w:val="none" w:sz="0" w:space="0" w:color="auto"/>
              </w:divBdr>
            </w:div>
            <w:div w:id="1538152839">
              <w:marLeft w:val="0"/>
              <w:marRight w:val="0"/>
              <w:marTop w:val="0"/>
              <w:marBottom w:val="0"/>
              <w:divBdr>
                <w:top w:val="none" w:sz="0" w:space="0" w:color="auto"/>
                <w:left w:val="none" w:sz="0" w:space="0" w:color="auto"/>
                <w:bottom w:val="none" w:sz="0" w:space="0" w:color="auto"/>
                <w:right w:val="none" w:sz="0" w:space="0" w:color="auto"/>
              </w:divBdr>
            </w:div>
            <w:div w:id="1073624195">
              <w:marLeft w:val="0"/>
              <w:marRight w:val="0"/>
              <w:marTop w:val="0"/>
              <w:marBottom w:val="0"/>
              <w:divBdr>
                <w:top w:val="none" w:sz="0" w:space="0" w:color="auto"/>
                <w:left w:val="none" w:sz="0" w:space="0" w:color="auto"/>
                <w:bottom w:val="none" w:sz="0" w:space="0" w:color="auto"/>
                <w:right w:val="none" w:sz="0" w:space="0" w:color="auto"/>
              </w:divBdr>
            </w:div>
            <w:div w:id="270819193">
              <w:marLeft w:val="0"/>
              <w:marRight w:val="0"/>
              <w:marTop w:val="0"/>
              <w:marBottom w:val="0"/>
              <w:divBdr>
                <w:top w:val="none" w:sz="0" w:space="0" w:color="auto"/>
                <w:left w:val="none" w:sz="0" w:space="0" w:color="auto"/>
                <w:bottom w:val="none" w:sz="0" w:space="0" w:color="auto"/>
                <w:right w:val="none" w:sz="0" w:space="0" w:color="auto"/>
              </w:divBdr>
            </w:div>
            <w:div w:id="1091047586">
              <w:marLeft w:val="0"/>
              <w:marRight w:val="0"/>
              <w:marTop w:val="0"/>
              <w:marBottom w:val="0"/>
              <w:divBdr>
                <w:top w:val="none" w:sz="0" w:space="0" w:color="auto"/>
                <w:left w:val="none" w:sz="0" w:space="0" w:color="auto"/>
                <w:bottom w:val="none" w:sz="0" w:space="0" w:color="auto"/>
                <w:right w:val="none" w:sz="0" w:space="0" w:color="auto"/>
              </w:divBdr>
            </w:div>
            <w:div w:id="809522585">
              <w:marLeft w:val="0"/>
              <w:marRight w:val="0"/>
              <w:marTop w:val="0"/>
              <w:marBottom w:val="0"/>
              <w:divBdr>
                <w:top w:val="none" w:sz="0" w:space="0" w:color="auto"/>
                <w:left w:val="none" w:sz="0" w:space="0" w:color="auto"/>
                <w:bottom w:val="none" w:sz="0" w:space="0" w:color="auto"/>
                <w:right w:val="none" w:sz="0" w:space="0" w:color="auto"/>
              </w:divBdr>
            </w:div>
            <w:div w:id="20301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530">
      <w:bodyDiv w:val="1"/>
      <w:marLeft w:val="0"/>
      <w:marRight w:val="0"/>
      <w:marTop w:val="0"/>
      <w:marBottom w:val="0"/>
      <w:divBdr>
        <w:top w:val="none" w:sz="0" w:space="0" w:color="auto"/>
        <w:left w:val="none" w:sz="0" w:space="0" w:color="auto"/>
        <w:bottom w:val="none" w:sz="0" w:space="0" w:color="auto"/>
        <w:right w:val="none" w:sz="0" w:space="0" w:color="auto"/>
      </w:divBdr>
      <w:divsChild>
        <w:div w:id="1160804770">
          <w:marLeft w:val="0"/>
          <w:marRight w:val="0"/>
          <w:marTop w:val="0"/>
          <w:marBottom w:val="0"/>
          <w:divBdr>
            <w:top w:val="none" w:sz="0" w:space="0" w:color="auto"/>
            <w:left w:val="none" w:sz="0" w:space="0" w:color="auto"/>
            <w:bottom w:val="none" w:sz="0" w:space="0" w:color="auto"/>
            <w:right w:val="none" w:sz="0" w:space="0" w:color="auto"/>
          </w:divBdr>
          <w:divsChild>
            <w:div w:id="11448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7260">
      <w:bodyDiv w:val="1"/>
      <w:marLeft w:val="0"/>
      <w:marRight w:val="0"/>
      <w:marTop w:val="0"/>
      <w:marBottom w:val="0"/>
      <w:divBdr>
        <w:top w:val="none" w:sz="0" w:space="0" w:color="auto"/>
        <w:left w:val="none" w:sz="0" w:space="0" w:color="auto"/>
        <w:bottom w:val="none" w:sz="0" w:space="0" w:color="auto"/>
        <w:right w:val="none" w:sz="0" w:space="0" w:color="auto"/>
      </w:divBdr>
    </w:div>
    <w:div w:id="1937444318">
      <w:bodyDiv w:val="1"/>
      <w:marLeft w:val="0"/>
      <w:marRight w:val="0"/>
      <w:marTop w:val="0"/>
      <w:marBottom w:val="0"/>
      <w:divBdr>
        <w:top w:val="none" w:sz="0" w:space="0" w:color="auto"/>
        <w:left w:val="none" w:sz="0" w:space="0" w:color="auto"/>
        <w:bottom w:val="none" w:sz="0" w:space="0" w:color="auto"/>
        <w:right w:val="none" w:sz="0" w:space="0" w:color="auto"/>
      </w:divBdr>
      <w:divsChild>
        <w:div w:id="145247654">
          <w:marLeft w:val="0"/>
          <w:marRight w:val="0"/>
          <w:marTop w:val="0"/>
          <w:marBottom w:val="0"/>
          <w:divBdr>
            <w:top w:val="none" w:sz="0" w:space="0" w:color="auto"/>
            <w:left w:val="none" w:sz="0" w:space="0" w:color="auto"/>
            <w:bottom w:val="none" w:sz="0" w:space="0" w:color="auto"/>
            <w:right w:val="none" w:sz="0" w:space="0" w:color="auto"/>
          </w:divBdr>
          <w:divsChild>
            <w:div w:id="207105778">
              <w:marLeft w:val="0"/>
              <w:marRight w:val="0"/>
              <w:marTop w:val="0"/>
              <w:marBottom w:val="0"/>
              <w:divBdr>
                <w:top w:val="none" w:sz="0" w:space="0" w:color="auto"/>
                <w:left w:val="none" w:sz="0" w:space="0" w:color="auto"/>
                <w:bottom w:val="none" w:sz="0" w:space="0" w:color="auto"/>
                <w:right w:val="none" w:sz="0" w:space="0" w:color="auto"/>
              </w:divBdr>
            </w:div>
            <w:div w:id="2144150135">
              <w:marLeft w:val="0"/>
              <w:marRight w:val="0"/>
              <w:marTop w:val="0"/>
              <w:marBottom w:val="0"/>
              <w:divBdr>
                <w:top w:val="none" w:sz="0" w:space="0" w:color="auto"/>
                <w:left w:val="none" w:sz="0" w:space="0" w:color="auto"/>
                <w:bottom w:val="none" w:sz="0" w:space="0" w:color="auto"/>
                <w:right w:val="none" w:sz="0" w:space="0" w:color="auto"/>
              </w:divBdr>
            </w:div>
            <w:div w:id="1135870213">
              <w:marLeft w:val="0"/>
              <w:marRight w:val="0"/>
              <w:marTop w:val="0"/>
              <w:marBottom w:val="0"/>
              <w:divBdr>
                <w:top w:val="none" w:sz="0" w:space="0" w:color="auto"/>
                <w:left w:val="none" w:sz="0" w:space="0" w:color="auto"/>
                <w:bottom w:val="none" w:sz="0" w:space="0" w:color="auto"/>
                <w:right w:val="none" w:sz="0" w:space="0" w:color="auto"/>
              </w:divBdr>
            </w:div>
            <w:div w:id="755903700">
              <w:marLeft w:val="0"/>
              <w:marRight w:val="0"/>
              <w:marTop w:val="0"/>
              <w:marBottom w:val="0"/>
              <w:divBdr>
                <w:top w:val="none" w:sz="0" w:space="0" w:color="auto"/>
                <w:left w:val="none" w:sz="0" w:space="0" w:color="auto"/>
                <w:bottom w:val="none" w:sz="0" w:space="0" w:color="auto"/>
                <w:right w:val="none" w:sz="0" w:space="0" w:color="auto"/>
              </w:divBdr>
            </w:div>
            <w:div w:id="1539471322">
              <w:marLeft w:val="0"/>
              <w:marRight w:val="0"/>
              <w:marTop w:val="0"/>
              <w:marBottom w:val="0"/>
              <w:divBdr>
                <w:top w:val="none" w:sz="0" w:space="0" w:color="auto"/>
                <w:left w:val="none" w:sz="0" w:space="0" w:color="auto"/>
                <w:bottom w:val="none" w:sz="0" w:space="0" w:color="auto"/>
                <w:right w:val="none" w:sz="0" w:space="0" w:color="auto"/>
              </w:divBdr>
            </w:div>
            <w:div w:id="413432828">
              <w:marLeft w:val="0"/>
              <w:marRight w:val="0"/>
              <w:marTop w:val="0"/>
              <w:marBottom w:val="0"/>
              <w:divBdr>
                <w:top w:val="none" w:sz="0" w:space="0" w:color="auto"/>
                <w:left w:val="none" w:sz="0" w:space="0" w:color="auto"/>
                <w:bottom w:val="none" w:sz="0" w:space="0" w:color="auto"/>
                <w:right w:val="none" w:sz="0" w:space="0" w:color="auto"/>
              </w:divBdr>
            </w:div>
            <w:div w:id="737560221">
              <w:marLeft w:val="0"/>
              <w:marRight w:val="0"/>
              <w:marTop w:val="0"/>
              <w:marBottom w:val="0"/>
              <w:divBdr>
                <w:top w:val="none" w:sz="0" w:space="0" w:color="auto"/>
                <w:left w:val="none" w:sz="0" w:space="0" w:color="auto"/>
                <w:bottom w:val="none" w:sz="0" w:space="0" w:color="auto"/>
                <w:right w:val="none" w:sz="0" w:space="0" w:color="auto"/>
              </w:divBdr>
            </w:div>
            <w:div w:id="239949454">
              <w:marLeft w:val="0"/>
              <w:marRight w:val="0"/>
              <w:marTop w:val="0"/>
              <w:marBottom w:val="0"/>
              <w:divBdr>
                <w:top w:val="none" w:sz="0" w:space="0" w:color="auto"/>
                <w:left w:val="none" w:sz="0" w:space="0" w:color="auto"/>
                <w:bottom w:val="none" w:sz="0" w:space="0" w:color="auto"/>
                <w:right w:val="none" w:sz="0" w:space="0" w:color="auto"/>
              </w:divBdr>
            </w:div>
            <w:div w:id="727144801">
              <w:marLeft w:val="0"/>
              <w:marRight w:val="0"/>
              <w:marTop w:val="0"/>
              <w:marBottom w:val="0"/>
              <w:divBdr>
                <w:top w:val="none" w:sz="0" w:space="0" w:color="auto"/>
                <w:left w:val="none" w:sz="0" w:space="0" w:color="auto"/>
                <w:bottom w:val="none" w:sz="0" w:space="0" w:color="auto"/>
                <w:right w:val="none" w:sz="0" w:space="0" w:color="auto"/>
              </w:divBdr>
            </w:div>
            <w:div w:id="69742265">
              <w:marLeft w:val="0"/>
              <w:marRight w:val="0"/>
              <w:marTop w:val="0"/>
              <w:marBottom w:val="0"/>
              <w:divBdr>
                <w:top w:val="none" w:sz="0" w:space="0" w:color="auto"/>
                <w:left w:val="none" w:sz="0" w:space="0" w:color="auto"/>
                <w:bottom w:val="none" w:sz="0" w:space="0" w:color="auto"/>
                <w:right w:val="none" w:sz="0" w:space="0" w:color="auto"/>
              </w:divBdr>
            </w:div>
            <w:div w:id="190001007">
              <w:marLeft w:val="0"/>
              <w:marRight w:val="0"/>
              <w:marTop w:val="0"/>
              <w:marBottom w:val="0"/>
              <w:divBdr>
                <w:top w:val="none" w:sz="0" w:space="0" w:color="auto"/>
                <w:left w:val="none" w:sz="0" w:space="0" w:color="auto"/>
                <w:bottom w:val="none" w:sz="0" w:space="0" w:color="auto"/>
                <w:right w:val="none" w:sz="0" w:space="0" w:color="auto"/>
              </w:divBdr>
            </w:div>
            <w:div w:id="1423144287">
              <w:marLeft w:val="0"/>
              <w:marRight w:val="0"/>
              <w:marTop w:val="0"/>
              <w:marBottom w:val="0"/>
              <w:divBdr>
                <w:top w:val="none" w:sz="0" w:space="0" w:color="auto"/>
                <w:left w:val="none" w:sz="0" w:space="0" w:color="auto"/>
                <w:bottom w:val="none" w:sz="0" w:space="0" w:color="auto"/>
                <w:right w:val="none" w:sz="0" w:space="0" w:color="auto"/>
              </w:divBdr>
            </w:div>
            <w:div w:id="1694722816">
              <w:marLeft w:val="0"/>
              <w:marRight w:val="0"/>
              <w:marTop w:val="0"/>
              <w:marBottom w:val="0"/>
              <w:divBdr>
                <w:top w:val="none" w:sz="0" w:space="0" w:color="auto"/>
                <w:left w:val="none" w:sz="0" w:space="0" w:color="auto"/>
                <w:bottom w:val="none" w:sz="0" w:space="0" w:color="auto"/>
                <w:right w:val="none" w:sz="0" w:space="0" w:color="auto"/>
              </w:divBdr>
            </w:div>
            <w:div w:id="394088614">
              <w:marLeft w:val="0"/>
              <w:marRight w:val="0"/>
              <w:marTop w:val="0"/>
              <w:marBottom w:val="0"/>
              <w:divBdr>
                <w:top w:val="none" w:sz="0" w:space="0" w:color="auto"/>
                <w:left w:val="none" w:sz="0" w:space="0" w:color="auto"/>
                <w:bottom w:val="none" w:sz="0" w:space="0" w:color="auto"/>
                <w:right w:val="none" w:sz="0" w:space="0" w:color="auto"/>
              </w:divBdr>
            </w:div>
            <w:div w:id="19742464">
              <w:marLeft w:val="0"/>
              <w:marRight w:val="0"/>
              <w:marTop w:val="0"/>
              <w:marBottom w:val="0"/>
              <w:divBdr>
                <w:top w:val="none" w:sz="0" w:space="0" w:color="auto"/>
                <w:left w:val="none" w:sz="0" w:space="0" w:color="auto"/>
                <w:bottom w:val="none" w:sz="0" w:space="0" w:color="auto"/>
                <w:right w:val="none" w:sz="0" w:space="0" w:color="auto"/>
              </w:divBdr>
            </w:div>
            <w:div w:id="156923926">
              <w:marLeft w:val="0"/>
              <w:marRight w:val="0"/>
              <w:marTop w:val="0"/>
              <w:marBottom w:val="0"/>
              <w:divBdr>
                <w:top w:val="none" w:sz="0" w:space="0" w:color="auto"/>
                <w:left w:val="none" w:sz="0" w:space="0" w:color="auto"/>
                <w:bottom w:val="none" w:sz="0" w:space="0" w:color="auto"/>
                <w:right w:val="none" w:sz="0" w:space="0" w:color="auto"/>
              </w:divBdr>
            </w:div>
            <w:div w:id="2130197271">
              <w:marLeft w:val="0"/>
              <w:marRight w:val="0"/>
              <w:marTop w:val="0"/>
              <w:marBottom w:val="0"/>
              <w:divBdr>
                <w:top w:val="none" w:sz="0" w:space="0" w:color="auto"/>
                <w:left w:val="none" w:sz="0" w:space="0" w:color="auto"/>
                <w:bottom w:val="none" w:sz="0" w:space="0" w:color="auto"/>
                <w:right w:val="none" w:sz="0" w:space="0" w:color="auto"/>
              </w:divBdr>
            </w:div>
            <w:div w:id="100539290">
              <w:marLeft w:val="0"/>
              <w:marRight w:val="0"/>
              <w:marTop w:val="0"/>
              <w:marBottom w:val="0"/>
              <w:divBdr>
                <w:top w:val="none" w:sz="0" w:space="0" w:color="auto"/>
                <w:left w:val="none" w:sz="0" w:space="0" w:color="auto"/>
                <w:bottom w:val="none" w:sz="0" w:space="0" w:color="auto"/>
                <w:right w:val="none" w:sz="0" w:space="0" w:color="auto"/>
              </w:divBdr>
            </w:div>
            <w:div w:id="1864830364">
              <w:marLeft w:val="0"/>
              <w:marRight w:val="0"/>
              <w:marTop w:val="0"/>
              <w:marBottom w:val="0"/>
              <w:divBdr>
                <w:top w:val="none" w:sz="0" w:space="0" w:color="auto"/>
                <w:left w:val="none" w:sz="0" w:space="0" w:color="auto"/>
                <w:bottom w:val="none" w:sz="0" w:space="0" w:color="auto"/>
                <w:right w:val="none" w:sz="0" w:space="0" w:color="auto"/>
              </w:divBdr>
            </w:div>
            <w:div w:id="841507523">
              <w:marLeft w:val="0"/>
              <w:marRight w:val="0"/>
              <w:marTop w:val="0"/>
              <w:marBottom w:val="0"/>
              <w:divBdr>
                <w:top w:val="none" w:sz="0" w:space="0" w:color="auto"/>
                <w:left w:val="none" w:sz="0" w:space="0" w:color="auto"/>
                <w:bottom w:val="none" w:sz="0" w:space="0" w:color="auto"/>
                <w:right w:val="none" w:sz="0" w:space="0" w:color="auto"/>
              </w:divBdr>
            </w:div>
            <w:div w:id="139542419">
              <w:marLeft w:val="0"/>
              <w:marRight w:val="0"/>
              <w:marTop w:val="0"/>
              <w:marBottom w:val="0"/>
              <w:divBdr>
                <w:top w:val="none" w:sz="0" w:space="0" w:color="auto"/>
                <w:left w:val="none" w:sz="0" w:space="0" w:color="auto"/>
                <w:bottom w:val="none" w:sz="0" w:space="0" w:color="auto"/>
                <w:right w:val="none" w:sz="0" w:space="0" w:color="auto"/>
              </w:divBdr>
            </w:div>
            <w:div w:id="333068679">
              <w:marLeft w:val="0"/>
              <w:marRight w:val="0"/>
              <w:marTop w:val="0"/>
              <w:marBottom w:val="0"/>
              <w:divBdr>
                <w:top w:val="none" w:sz="0" w:space="0" w:color="auto"/>
                <w:left w:val="none" w:sz="0" w:space="0" w:color="auto"/>
                <w:bottom w:val="none" w:sz="0" w:space="0" w:color="auto"/>
                <w:right w:val="none" w:sz="0" w:space="0" w:color="auto"/>
              </w:divBdr>
            </w:div>
            <w:div w:id="212889451">
              <w:marLeft w:val="0"/>
              <w:marRight w:val="0"/>
              <w:marTop w:val="0"/>
              <w:marBottom w:val="0"/>
              <w:divBdr>
                <w:top w:val="none" w:sz="0" w:space="0" w:color="auto"/>
                <w:left w:val="none" w:sz="0" w:space="0" w:color="auto"/>
                <w:bottom w:val="none" w:sz="0" w:space="0" w:color="auto"/>
                <w:right w:val="none" w:sz="0" w:space="0" w:color="auto"/>
              </w:divBdr>
            </w:div>
            <w:div w:id="2032221211">
              <w:marLeft w:val="0"/>
              <w:marRight w:val="0"/>
              <w:marTop w:val="0"/>
              <w:marBottom w:val="0"/>
              <w:divBdr>
                <w:top w:val="none" w:sz="0" w:space="0" w:color="auto"/>
                <w:left w:val="none" w:sz="0" w:space="0" w:color="auto"/>
                <w:bottom w:val="none" w:sz="0" w:space="0" w:color="auto"/>
                <w:right w:val="none" w:sz="0" w:space="0" w:color="auto"/>
              </w:divBdr>
            </w:div>
            <w:div w:id="2128617119">
              <w:marLeft w:val="0"/>
              <w:marRight w:val="0"/>
              <w:marTop w:val="0"/>
              <w:marBottom w:val="0"/>
              <w:divBdr>
                <w:top w:val="none" w:sz="0" w:space="0" w:color="auto"/>
                <w:left w:val="none" w:sz="0" w:space="0" w:color="auto"/>
                <w:bottom w:val="none" w:sz="0" w:space="0" w:color="auto"/>
                <w:right w:val="none" w:sz="0" w:space="0" w:color="auto"/>
              </w:divBdr>
            </w:div>
            <w:div w:id="1399011895">
              <w:marLeft w:val="0"/>
              <w:marRight w:val="0"/>
              <w:marTop w:val="0"/>
              <w:marBottom w:val="0"/>
              <w:divBdr>
                <w:top w:val="none" w:sz="0" w:space="0" w:color="auto"/>
                <w:left w:val="none" w:sz="0" w:space="0" w:color="auto"/>
                <w:bottom w:val="none" w:sz="0" w:space="0" w:color="auto"/>
                <w:right w:val="none" w:sz="0" w:space="0" w:color="auto"/>
              </w:divBdr>
            </w:div>
            <w:div w:id="1835872662">
              <w:marLeft w:val="0"/>
              <w:marRight w:val="0"/>
              <w:marTop w:val="0"/>
              <w:marBottom w:val="0"/>
              <w:divBdr>
                <w:top w:val="none" w:sz="0" w:space="0" w:color="auto"/>
                <w:left w:val="none" w:sz="0" w:space="0" w:color="auto"/>
                <w:bottom w:val="none" w:sz="0" w:space="0" w:color="auto"/>
                <w:right w:val="none" w:sz="0" w:space="0" w:color="auto"/>
              </w:divBdr>
            </w:div>
            <w:div w:id="1351374019">
              <w:marLeft w:val="0"/>
              <w:marRight w:val="0"/>
              <w:marTop w:val="0"/>
              <w:marBottom w:val="0"/>
              <w:divBdr>
                <w:top w:val="none" w:sz="0" w:space="0" w:color="auto"/>
                <w:left w:val="none" w:sz="0" w:space="0" w:color="auto"/>
                <w:bottom w:val="none" w:sz="0" w:space="0" w:color="auto"/>
                <w:right w:val="none" w:sz="0" w:space="0" w:color="auto"/>
              </w:divBdr>
            </w:div>
            <w:div w:id="1259212556">
              <w:marLeft w:val="0"/>
              <w:marRight w:val="0"/>
              <w:marTop w:val="0"/>
              <w:marBottom w:val="0"/>
              <w:divBdr>
                <w:top w:val="none" w:sz="0" w:space="0" w:color="auto"/>
                <w:left w:val="none" w:sz="0" w:space="0" w:color="auto"/>
                <w:bottom w:val="none" w:sz="0" w:space="0" w:color="auto"/>
                <w:right w:val="none" w:sz="0" w:space="0" w:color="auto"/>
              </w:divBdr>
            </w:div>
            <w:div w:id="1019888342">
              <w:marLeft w:val="0"/>
              <w:marRight w:val="0"/>
              <w:marTop w:val="0"/>
              <w:marBottom w:val="0"/>
              <w:divBdr>
                <w:top w:val="none" w:sz="0" w:space="0" w:color="auto"/>
                <w:left w:val="none" w:sz="0" w:space="0" w:color="auto"/>
                <w:bottom w:val="none" w:sz="0" w:space="0" w:color="auto"/>
                <w:right w:val="none" w:sz="0" w:space="0" w:color="auto"/>
              </w:divBdr>
            </w:div>
            <w:div w:id="539785107">
              <w:marLeft w:val="0"/>
              <w:marRight w:val="0"/>
              <w:marTop w:val="0"/>
              <w:marBottom w:val="0"/>
              <w:divBdr>
                <w:top w:val="none" w:sz="0" w:space="0" w:color="auto"/>
                <w:left w:val="none" w:sz="0" w:space="0" w:color="auto"/>
                <w:bottom w:val="none" w:sz="0" w:space="0" w:color="auto"/>
                <w:right w:val="none" w:sz="0" w:space="0" w:color="auto"/>
              </w:divBdr>
            </w:div>
            <w:div w:id="1748651854">
              <w:marLeft w:val="0"/>
              <w:marRight w:val="0"/>
              <w:marTop w:val="0"/>
              <w:marBottom w:val="0"/>
              <w:divBdr>
                <w:top w:val="none" w:sz="0" w:space="0" w:color="auto"/>
                <w:left w:val="none" w:sz="0" w:space="0" w:color="auto"/>
                <w:bottom w:val="none" w:sz="0" w:space="0" w:color="auto"/>
                <w:right w:val="none" w:sz="0" w:space="0" w:color="auto"/>
              </w:divBdr>
            </w:div>
            <w:div w:id="72899921">
              <w:marLeft w:val="0"/>
              <w:marRight w:val="0"/>
              <w:marTop w:val="0"/>
              <w:marBottom w:val="0"/>
              <w:divBdr>
                <w:top w:val="none" w:sz="0" w:space="0" w:color="auto"/>
                <w:left w:val="none" w:sz="0" w:space="0" w:color="auto"/>
                <w:bottom w:val="none" w:sz="0" w:space="0" w:color="auto"/>
                <w:right w:val="none" w:sz="0" w:space="0" w:color="auto"/>
              </w:divBdr>
            </w:div>
            <w:div w:id="2100363888">
              <w:marLeft w:val="0"/>
              <w:marRight w:val="0"/>
              <w:marTop w:val="0"/>
              <w:marBottom w:val="0"/>
              <w:divBdr>
                <w:top w:val="none" w:sz="0" w:space="0" w:color="auto"/>
                <w:left w:val="none" w:sz="0" w:space="0" w:color="auto"/>
                <w:bottom w:val="none" w:sz="0" w:space="0" w:color="auto"/>
                <w:right w:val="none" w:sz="0" w:space="0" w:color="auto"/>
              </w:divBdr>
            </w:div>
            <w:div w:id="368578460">
              <w:marLeft w:val="0"/>
              <w:marRight w:val="0"/>
              <w:marTop w:val="0"/>
              <w:marBottom w:val="0"/>
              <w:divBdr>
                <w:top w:val="none" w:sz="0" w:space="0" w:color="auto"/>
                <w:left w:val="none" w:sz="0" w:space="0" w:color="auto"/>
                <w:bottom w:val="none" w:sz="0" w:space="0" w:color="auto"/>
                <w:right w:val="none" w:sz="0" w:space="0" w:color="auto"/>
              </w:divBdr>
            </w:div>
            <w:div w:id="1698000836">
              <w:marLeft w:val="0"/>
              <w:marRight w:val="0"/>
              <w:marTop w:val="0"/>
              <w:marBottom w:val="0"/>
              <w:divBdr>
                <w:top w:val="none" w:sz="0" w:space="0" w:color="auto"/>
                <w:left w:val="none" w:sz="0" w:space="0" w:color="auto"/>
                <w:bottom w:val="none" w:sz="0" w:space="0" w:color="auto"/>
                <w:right w:val="none" w:sz="0" w:space="0" w:color="auto"/>
              </w:divBdr>
            </w:div>
            <w:div w:id="1451899027">
              <w:marLeft w:val="0"/>
              <w:marRight w:val="0"/>
              <w:marTop w:val="0"/>
              <w:marBottom w:val="0"/>
              <w:divBdr>
                <w:top w:val="none" w:sz="0" w:space="0" w:color="auto"/>
                <w:left w:val="none" w:sz="0" w:space="0" w:color="auto"/>
                <w:bottom w:val="none" w:sz="0" w:space="0" w:color="auto"/>
                <w:right w:val="none" w:sz="0" w:space="0" w:color="auto"/>
              </w:divBdr>
            </w:div>
            <w:div w:id="1942029567">
              <w:marLeft w:val="0"/>
              <w:marRight w:val="0"/>
              <w:marTop w:val="0"/>
              <w:marBottom w:val="0"/>
              <w:divBdr>
                <w:top w:val="none" w:sz="0" w:space="0" w:color="auto"/>
                <w:left w:val="none" w:sz="0" w:space="0" w:color="auto"/>
                <w:bottom w:val="none" w:sz="0" w:space="0" w:color="auto"/>
                <w:right w:val="none" w:sz="0" w:space="0" w:color="auto"/>
              </w:divBdr>
            </w:div>
            <w:div w:id="1074471049">
              <w:marLeft w:val="0"/>
              <w:marRight w:val="0"/>
              <w:marTop w:val="0"/>
              <w:marBottom w:val="0"/>
              <w:divBdr>
                <w:top w:val="none" w:sz="0" w:space="0" w:color="auto"/>
                <w:left w:val="none" w:sz="0" w:space="0" w:color="auto"/>
                <w:bottom w:val="none" w:sz="0" w:space="0" w:color="auto"/>
                <w:right w:val="none" w:sz="0" w:space="0" w:color="auto"/>
              </w:divBdr>
            </w:div>
            <w:div w:id="805319865">
              <w:marLeft w:val="0"/>
              <w:marRight w:val="0"/>
              <w:marTop w:val="0"/>
              <w:marBottom w:val="0"/>
              <w:divBdr>
                <w:top w:val="none" w:sz="0" w:space="0" w:color="auto"/>
                <w:left w:val="none" w:sz="0" w:space="0" w:color="auto"/>
                <w:bottom w:val="none" w:sz="0" w:space="0" w:color="auto"/>
                <w:right w:val="none" w:sz="0" w:space="0" w:color="auto"/>
              </w:divBdr>
            </w:div>
            <w:div w:id="6757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01036">
      <w:bodyDiv w:val="1"/>
      <w:marLeft w:val="0"/>
      <w:marRight w:val="0"/>
      <w:marTop w:val="0"/>
      <w:marBottom w:val="0"/>
      <w:divBdr>
        <w:top w:val="none" w:sz="0" w:space="0" w:color="auto"/>
        <w:left w:val="none" w:sz="0" w:space="0" w:color="auto"/>
        <w:bottom w:val="none" w:sz="0" w:space="0" w:color="auto"/>
        <w:right w:val="none" w:sz="0" w:space="0" w:color="auto"/>
      </w:divBdr>
      <w:divsChild>
        <w:div w:id="107509358">
          <w:marLeft w:val="0"/>
          <w:marRight w:val="0"/>
          <w:marTop w:val="0"/>
          <w:marBottom w:val="0"/>
          <w:divBdr>
            <w:top w:val="none" w:sz="0" w:space="0" w:color="auto"/>
            <w:left w:val="none" w:sz="0" w:space="0" w:color="auto"/>
            <w:bottom w:val="none" w:sz="0" w:space="0" w:color="auto"/>
            <w:right w:val="none" w:sz="0" w:space="0" w:color="auto"/>
          </w:divBdr>
          <w:divsChild>
            <w:div w:id="634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4148">
      <w:bodyDiv w:val="1"/>
      <w:marLeft w:val="0"/>
      <w:marRight w:val="0"/>
      <w:marTop w:val="0"/>
      <w:marBottom w:val="0"/>
      <w:divBdr>
        <w:top w:val="none" w:sz="0" w:space="0" w:color="auto"/>
        <w:left w:val="none" w:sz="0" w:space="0" w:color="auto"/>
        <w:bottom w:val="none" w:sz="0" w:space="0" w:color="auto"/>
        <w:right w:val="none" w:sz="0" w:space="0" w:color="auto"/>
      </w:divBdr>
    </w:div>
    <w:div w:id="1961062437">
      <w:bodyDiv w:val="1"/>
      <w:marLeft w:val="0"/>
      <w:marRight w:val="0"/>
      <w:marTop w:val="0"/>
      <w:marBottom w:val="0"/>
      <w:divBdr>
        <w:top w:val="none" w:sz="0" w:space="0" w:color="auto"/>
        <w:left w:val="none" w:sz="0" w:space="0" w:color="auto"/>
        <w:bottom w:val="none" w:sz="0" w:space="0" w:color="auto"/>
        <w:right w:val="none" w:sz="0" w:space="0" w:color="auto"/>
      </w:divBdr>
      <w:divsChild>
        <w:div w:id="1278950317">
          <w:marLeft w:val="0"/>
          <w:marRight w:val="0"/>
          <w:marTop w:val="0"/>
          <w:marBottom w:val="0"/>
          <w:divBdr>
            <w:top w:val="none" w:sz="0" w:space="0" w:color="auto"/>
            <w:left w:val="none" w:sz="0" w:space="0" w:color="auto"/>
            <w:bottom w:val="none" w:sz="0" w:space="0" w:color="auto"/>
            <w:right w:val="none" w:sz="0" w:space="0" w:color="auto"/>
          </w:divBdr>
          <w:divsChild>
            <w:div w:id="1518815029">
              <w:marLeft w:val="0"/>
              <w:marRight w:val="0"/>
              <w:marTop w:val="0"/>
              <w:marBottom w:val="0"/>
              <w:divBdr>
                <w:top w:val="none" w:sz="0" w:space="0" w:color="auto"/>
                <w:left w:val="none" w:sz="0" w:space="0" w:color="auto"/>
                <w:bottom w:val="none" w:sz="0" w:space="0" w:color="auto"/>
                <w:right w:val="none" w:sz="0" w:space="0" w:color="auto"/>
              </w:divBdr>
            </w:div>
            <w:div w:id="1214466321">
              <w:marLeft w:val="0"/>
              <w:marRight w:val="0"/>
              <w:marTop w:val="0"/>
              <w:marBottom w:val="0"/>
              <w:divBdr>
                <w:top w:val="none" w:sz="0" w:space="0" w:color="auto"/>
                <w:left w:val="none" w:sz="0" w:space="0" w:color="auto"/>
                <w:bottom w:val="none" w:sz="0" w:space="0" w:color="auto"/>
                <w:right w:val="none" w:sz="0" w:space="0" w:color="auto"/>
              </w:divBdr>
            </w:div>
            <w:div w:id="759447674">
              <w:marLeft w:val="0"/>
              <w:marRight w:val="0"/>
              <w:marTop w:val="0"/>
              <w:marBottom w:val="0"/>
              <w:divBdr>
                <w:top w:val="none" w:sz="0" w:space="0" w:color="auto"/>
                <w:left w:val="none" w:sz="0" w:space="0" w:color="auto"/>
                <w:bottom w:val="none" w:sz="0" w:space="0" w:color="auto"/>
                <w:right w:val="none" w:sz="0" w:space="0" w:color="auto"/>
              </w:divBdr>
            </w:div>
            <w:div w:id="593975397">
              <w:marLeft w:val="0"/>
              <w:marRight w:val="0"/>
              <w:marTop w:val="0"/>
              <w:marBottom w:val="0"/>
              <w:divBdr>
                <w:top w:val="none" w:sz="0" w:space="0" w:color="auto"/>
                <w:left w:val="none" w:sz="0" w:space="0" w:color="auto"/>
                <w:bottom w:val="none" w:sz="0" w:space="0" w:color="auto"/>
                <w:right w:val="none" w:sz="0" w:space="0" w:color="auto"/>
              </w:divBdr>
            </w:div>
            <w:div w:id="1077559759">
              <w:marLeft w:val="0"/>
              <w:marRight w:val="0"/>
              <w:marTop w:val="0"/>
              <w:marBottom w:val="0"/>
              <w:divBdr>
                <w:top w:val="none" w:sz="0" w:space="0" w:color="auto"/>
                <w:left w:val="none" w:sz="0" w:space="0" w:color="auto"/>
                <w:bottom w:val="none" w:sz="0" w:space="0" w:color="auto"/>
                <w:right w:val="none" w:sz="0" w:space="0" w:color="auto"/>
              </w:divBdr>
            </w:div>
            <w:div w:id="947809457">
              <w:marLeft w:val="0"/>
              <w:marRight w:val="0"/>
              <w:marTop w:val="0"/>
              <w:marBottom w:val="0"/>
              <w:divBdr>
                <w:top w:val="none" w:sz="0" w:space="0" w:color="auto"/>
                <w:left w:val="none" w:sz="0" w:space="0" w:color="auto"/>
                <w:bottom w:val="none" w:sz="0" w:space="0" w:color="auto"/>
                <w:right w:val="none" w:sz="0" w:space="0" w:color="auto"/>
              </w:divBdr>
            </w:div>
            <w:div w:id="2081823312">
              <w:marLeft w:val="0"/>
              <w:marRight w:val="0"/>
              <w:marTop w:val="0"/>
              <w:marBottom w:val="0"/>
              <w:divBdr>
                <w:top w:val="none" w:sz="0" w:space="0" w:color="auto"/>
                <w:left w:val="none" w:sz="0" w:space="0" w:color="auto"/>
                <w:bottom w:val="none" w:sz="0" w:space="0" w:color="auto"/>
                <w:right w:val="none" w:sz="0" w:space="0" w:color="auto"/>
              </w:divBdr>
            </w:div>
            <w:div w:id="1972977054">
              <w:marLeft w:val="0"/>
              <w:marRight w:val="0"/>
              <w:marTop w:val="0"/>
              <w:marBottom w:val="0"/>
              <w:divBdr>
                <w:top w:val="none" w:sz="0" w:space="0" w:color="auto"/>
                <w:left w:val="none" w:sz="0" w:space="0" w:color="auto"/>
                <w:bottom w:val="none" w:sz="0" w:space="0" w:color="auto"/>
                <w:right w:val="none" w:sz="0" w:space="0" w:color="auto"/>
              </w:divBdr>
            </w:div>
            <w:div w:id="1872067768">
              <w:marLeft w:val="0"/>
              <w:marRight w:val="0"/>
              <w:marTop w:val="0"/>
              <w:marBottom w:val="0"/>
              <w:divBdr>
                <w:top w:val="none" w:sz="0" w:space="0" w:color="auto"/>
                <w:left w:val="none" w:sz="0" w:space="0" w:color="auto"/>
                <w:bottom w:val="none" w:sz="0" w:space="0" w:color="auto"/>
                <w:right w:val="none" w:sz="0" w:space="0" w:color="auto"/>
              </w:divBdr>
            </w:div>
            <w:div w:id="1296179783">
              <w:marLeft w:val="0"/>
              <w:marRight w:val="0"/>
              <w:marTop w:val="0"/>
              <w:marBottom w:val="0"/>
              <w:divBdr>
                <w:top w:val="none" w:sz="0" w:space="0" w:color="auto"/>
                <w:left w:val="none" w:sz="0" w:space="0" w:color="auto"/>
                <w:bottom w:val="none" w:sz="0" w:space="0" w:color="auto"/>
                <w:right w:val="none" w:sz="0" w:space="0" w:color="auto"/>
              </w:divBdr>
            </w:div>
            <w:div w:id="386880833">
              <w:marLeft w:val="0"/>
              <w:marRight w:val="0"/>
              <w:marTop w:val="0"/>
              <w:marBottom w:val="0"/>
              <w:divBdr>
                <w:top w:val="none" w:sz="0" w:space="0" w:color="auto"/>
                <w:left w:val="none" w:sz="0" w:space="0" w:color="auto"/>
                <w:bottom w:val="none" w:sz="0" w:space="0" w:color="auto"/>
                <w:right w:val="none" w:sz="0" w:space="0" w:color="auto"/>
              </w:divBdr>
            </w:div>
            <w:div w:id="1024748865">
              <w:marLeft w:val="0"/>
              <w:marRight w:val="0"/>
              <w:marTop w:val="0"/>
              <w:marBottom w:val="0"/>
              <w:divBdr>
                <w:top w:val="none" w:sz="0" w:space="0" w:color="auto"/>
                <w:left w:val="none" w:sz="0" w:space="0" w:color="auto"/>
                <w:bottom w:val="none" w:sz="0" w:space="0" w:color="auto"/>
                <w:right w:val="none" w:sz="0" w:space="0" w:color="auto"/>
              </w:divBdr>
            </w:div>
            <w:div w:id="1959139462">
              <w:marLeft w:val="0"/>
              <w:marRight w:val="0"/>
              <w:marTop w:val="0"/>
              <w:marBottom w:val="0"/>
              <w:divBdr>
                <w:top w:val="none" w:sz="0" w:space="0" w:color="auto"/>
                <w:left w:val="none" w:sz="0" w:space="0" w:color="auto"/>
                <w:bottom w:val="none" w:sz="0" w:space="0" w:color="auto"/>
                <w:right w:val="none" w:sz="0" w:space="0" w:color="auto"/>
              </w:divBdr>
            </w:div>
            <w:div w:id="1288003823">
              <w:marLeft w:val="0"/>
              <w:marRight w:val="0"/>
              <w:marTop w:val="0"/>
              <w:marBottom w:val="0"/>
              <w:divBdr>
                <w:top w:val="none" w:sz="0" w:space="0" w:color="auto"/>
                <w:left w:val="none" w:sz="0" w:space="0" w:color="auto"/>
                <w:bottom w:val="none" w:sz="0" w:space="0" w:color="auto"/>
                <w:right w:val="none" w:sz="0" w:space="0" w:color="auto"/>
              </w:divBdr>
            </w:div>
            <w:div w:id="1143351164">
              <w:marLeft w:val="0"/>
              <w:marRight w:val="0"/>
              <w:marTop w:val="0"/>
              <w:marBottom w:val="0"/>
              <w:divBdr>
                <w:top w:val="none" w:sz="0" w:space="0" w:color="auto"/>
                <w:left w:val="none" w:sz="0" w:space="0" w:color="auto"/>
                <w:bottom w:val="none" w:sz="0" w:space="0" w:color="auto"/>
                <w:right w:val="none" w:sz="0" w:space="0" w:color="auto"/>
              </w:divBdr>
            </w:div>
            <w:div w:id="1298995464">
              <w:marLeft w:val="0"/>
              <w:marRight w:val="0"/>
              <w:marTop w:val="0"/>
              <w:marBottom w:val="0"/>
              <w:divBdr>
                <w:top w:val="none" w:sz="0" w:space="0" w:color="auto"/>
                <w:left w:val="none" w:sz="0" w:space="0" w:color="auto"/>
                <w:bottom w:val="none" w:sz="0" w:space="0" w:color="auto"/>
                <w:right w:val="none" w:sz="0" w:space="0" w:color="auto"/>
              </w:divBdr>
            </w:div>
            <w:div w:id="1637449277">
              <w:marLeft w:val="0"/>
              <w:marRight w:val="0"/>
              <w:marTop w:val="0"/>
              <w:marBottom w:val="0"/>
              <w:divBdr>
                <w:top w:val="none" w:sz="0" w:space="0" w:color="auto"/>
                <w:left w:val="none" w:sz="0" w:space="0" w:color="auto"/>
                <w:bottom w:val="none" w:sz="0" w:space="0" w:color="auto"/>
                <w:right w:val="none" w:sz="0" w:space="0" w:color="auto"/>
              </w:divBdr>
            </w:div>
            <w:div w:id="706830204">
              <w:marLeft w:val="0"/>
              <w:marRight w:val="0"/>
              <w:marTop w:val="0"/>
              <w:marBottom w:val="0"/>
              <w:divBdr>
                <w:top w:val="none" w:sz="0" w:space="0" w:color="auto"/>
                <w:left w:val="none" w:sz="0" w:space="0" w:color="auto"/>
                <w:bottom w:val="none" w:sz="0" w:space="0" w:color="auto"/>
                <w:right w:val="none" w:sz="0" w:space="0" w:color="auto"/>
              </w:divBdr>
            </w:div>
            <w:div w:id="1173566964">
              <w:marLeft w:val="0"/>
              <w:marRight w:val="0"/>
              <w:marTop w:val="0"/>
              <w:marBottom w:val="0"/>
              <w:divBdr>
                <w:top w:val="none" w:sz="0" w:space="0" w:color="auto"/>
                <w:left w:val="none" w:sz="0" w:space="0" w:color="auto"/>
                <w:bottom w:val="none" w:sz="0" w:space="0" w:color="auto"/>
                <w:right w:val="none" w:sz="0" w:space="0" w:color="auto"/>
              </w:divBdr>
            </w:div>
            <w:div w:id="1605763693">
              <w:marLeft w:val="0"/>
              <w:marRight w:val="0"/>
              <w:marTop w:val="0"/>
              <w:marBottom w:val="0"/>
              <w:divBdr>
                <w:top w:val="none" w:sz="0" w:space="0" w:color="auto"/>
                <w:left w:val="none" w:sz="0" w:space="0" w:color="auto"/>
                <w:bottom w:val="none" w:sz="0" w:space="0" w:color="auto"/>
                <w:right w:val="none" w:sz="0" w:space="0" w:color="auto"/>
              </w:divBdr>
            </w:div>
            <w:div w:id="463889992">
              <w:marLeft w:val="0"/>
              <w:marRight w:val="0"/>
              <w:marTop w:val="0"/>
              <w:marBottom w:val="0"/>
              <w:divBdr>
                <w:top w:val="none" w:sz="0" w:space="0" w:color="auto"/>
                <w:left w:val="none" w:sz="0" w:space="0" w:color="auto"/>
                <w:bottom w:val="none" w:sz="0" w:space="0" w:color="auto"/>
                <w:right w:val="none" w:sz="0" w:space="0" w:color="auto"/>
              </w:divBdr>
            </w:div>
            <w:div w:id="1806316329">
              <w:marLeft w:val="0"/>
              <w:marRight w:val="0"/>
              <w:marTop w:val="0"/>
              <w:marBottom w:val="0"/>
              <w:divBdr>
                <w:top w:val="none" w:sz="0" w:space="0" w:color="auto"/>
                <w:left w:val="none" w:sz="0" w:space="0" w:color="auto"/>
                <w:bottom w:val="none" w:sz="0" w:space="0" w:color="auto"/>
                <w:right w:val="none" w:sz="0" w:space="0" w:color="auto"/>
              </w:divBdr>
            </w:div>
            <w:div w:id="971205845">
              <w:marLeft w:val="0"/>
              <w:marRight w:val="0"/>
              <w:marTop w:val="0"/>
              <w:marBottom w:val="0"/>
              <w:divBdr>
                <w:top w:val="none" w:sz="0" w:space="0" w:color="auto"/>
                <w:left w:val="none" w:sz="0" w:space="0" w:color="auto"/>
                <w:bottom w:val="none" w:sz="0" w:space="0" w:color="auto"/>
                <w:right w:val="none" w:sz="0" w:space="0" w:color="auto"/>
              </w:divBdr>
            </w:div>
            <w:div w:id="1128090411">
              <w:marLeft w:val="0"/>
              <w:marRight w:val="0"/>
              <w:marTop w:val="0"/>
              <w:marBottom w:val="0"/>
              <w:divBdr>
                <w:top w:val="none" w:sz="0" w:space="0" w:color="auto"/>
                <w:left w:val="none" w:sz="0" w:space="0" w:color="auto"/>
                <w:bottom w:val="none" w:sz="0" w:space="0" w:color="auto"/>
                <w:right w:val="none" w:sz="0" w:space="0" w:color="auto"/>
              </w:divBdr>
            </w:div>
            <w:div w:id="1397968142">
              <w:marLeft w:val="0"/>
              <w:marRight w:val="0"/>
              <w:marTop w:val="0"/>
              <w:marBottom w:val="0"/>
              <w:divBdr>
                <w:top w:val="none" w:sz="0" w:space="0" w:color="auto"/>
                <w:left w:val="none" w:sz="0" w:space="0" w:color="auto"/>
                <w:bottom w:val="none" w:sz="0" w:space="0" w:color="auto"/>
                <w:right w:val="none" w:sz="0" w:space="0" w:color="auto"/>
              </w:divBdr>
            </w:div>
            <w:div w:id="1114398139">
              <w:marLeft w:val="0"/>
              <w:marRight w:val="0"/>
              <w:marTop w:val="0"/>
              <w:marBottom w:val="0"/>
              <w:divBdr>
                <w:top w:val="none" w:sz="0" w:space="0" w:color="auto"/>
                <w:left w:val="none" w:sz="0" w:space="0" w:color="auto"/>
                <w:bottom w:val="none" w:sz="0" w:space="0" w:color="auto"/>
                <w:right w:val="none" w:sz="0" w:space="0" w:color="auto"/>
              </w:divBdr>
            </w:div>
            <w:div w:id="45419642">
              <w:marLeft w:val="0"/>
              <w:marRight w:val="0"/>
              <w:marTop w:val="0"/>
              <w:marBottom w:val="0"/>
              <w:divBdr>
                <w:top w:val="none" w:sz="0" w:space="0" w:color="auto"/>
                <w:left w:val="none" w:sz="0" w:space="0" w:color="auto"/>
                <w:bottom w:val="none" w:sz="0" w:space="0" w:color="auto"/>
                <w:right w:val="none" w:sz="0" w:space="0" w:color="auto"/>
              </w:divBdr>
            </w:div>
            <w:div w:id="804812247">
              <w:marLeft w:val="0"/>
              <w:marRight w:val="0"/>
              <w:marTop w:val="0"/>
              <w:marBottom w:val="0"/>
              <w:divBdr>
                <w:top w:val="none" w:sz="0" w:space="0" w:color="auto"/>
                <w:left w:val="none" w:sz="0" w:space="0" w:color="auto"/>
                <w:bottom w:val="none" w:sz="0" w:space="0" w:color="auto"/>
                <w:right w:val="none" w:sz="0" w:space="0" w:color="auto"/>
              </w:divBdr>
            </w:div>
            <w:div w:id="1792286499">
              <w:marLeft w:val="0"/>
              <w:marRight w:val="0"/>
              <w:marTop w:val="0"/>
              <w:marBottom w:val="0"/>
              <w:divBdr>
                <w:top w:val="none" w:sz="0" w:space="0" w:color="auto"/>
                <w:left w:val="none" w:sz="0" w:space="0" w:color="auto"/>
                <w:bottom w:val="none" w:sz="0" w:space="0" w:color="auto"/>
                <w:right w:val="none" w:sz="0" w:space="0" w:color="auto"/>
              </w:divBdr>
            </w:div>
            <w:div w:id="2419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6958">
      <w:bodyDiv w:val="1"/>
      <w:marLeft w:val="0"/>
      <w:marRight w:val="0"/>
      <w:marTop w:val="0"/>
      <w:marBottom w:val="0"/>
      <w:divBdr>
        <w:top w:val="none" w:sz="0" w:space="0" w:color="auto"/>
        <w:left w:val="none" w:sz="0" w:space="0" w:color="auto"/>
        <w:bottom w:val="none" w:sz="0" w:space="0" w:color="auto"/>
        <w:right w:val="none" w:sz="0" w:space="0" w:color="auto"/>
      </w:divBdr>
      <w:divsChild>
        <w:div w:id="845170069">
          <w:marLeft w:val="0"/>
          <w:marRight w:val="0"/>
          <w:marTop w:val="0"/>
          <w:marBottom w:val="0"/>
          <w:divBdr>
            <w:top w:val="none" w:sz="0" w:space="0" w:color="auto"/>
            <w:left w:val="none" w:sz="0" w:space="0" w:color="auto"/>
            <w:bottom w:val="none" w:sz="0" w:space="0" w:color="auto"/>
            <w:right w:val="none" w:sz="0" w:space="0" w:color="auto"/>
          </w:divBdr>
          <w:divsChild>
            <w:div w:id="713964868">
              <w:marLeft w:val="0"/>
              <w:marRight w:val="0"/>
              <w:marTop w:val="0"/>
              <w:marBottom w:val="0"/>
              <w:divBdr>
                <w:top w:val="none" w:sz="0" w:space="0" w:color="auto"/>
                <w:left w:val="none" w:sz="0" w:space="0" w:color="auto"/>
                <w:bottom w:val="none" w:sz="0" w:space="0" w:color="auto"/>
                <w:right w:val="none" w:sz="0" w:space="0" w:color="auto"/>
              </w:divBdr>
            </w:div>
            <w:div w:id="1721441254">
              <w:marLeft w:val="0"/>
              <w:marRight w:val="0"/>
              <w:marTop w:val="0"/>
              <w:marBottom w:val="0"/>
              <w:divBdr>
                <w:top w:val="none" w:sz="0" w:space="0" w:color="auto"/>
                <w:left w:val="none" w:sz="0" w:space="0" w:color="auto"/>
                <w:bottom w:val="none" w:sz="0" w:space="0" w:color="auto"/>
                <w:right w:val="none" w:sz="0" w:space="0" w:color="auto"/>
              </w:divBdr>
            </w:div>
            <w:div w:id="1234777201">
              <w:marLeft w:val="0"/>
              <w:marRight w:val="0"/>
              <w:marTop w:val="0"/>
              <w:marBottom w:val="0"/>
              <w:divBdr>
                <w:top w:val="none" w:sz="0" w:space="0" w:color="auto"/>
                <w:left w:val="none" w:sz="0" w:space="0" w:color="auto"/>
                <w:bottom w:val="none" w:sz="0" w:space="0" w:color="auto"/>
                <w:right w:val="none" w:sz="0" w:space="0" w:color="auto"/>
              </w:divBdr>
            </w:div>
            <w:div w:id="2062093651">
              <w:marLeft w:val="0"/>
              <w:marRight w:val="0"/>
              <w:marTop w:val="0"/>
              <w:marBottom w:val="0"/>
              <w:divBdr>
                <w:top w:val="none" w:sz="0" w:space="0" w:color="auto"/>
                <w:left w:val="none" w:sz="0" w:space="0" w:color="auto"/>
                <w:bottom w:val="none" w:sz="0" w:space="0" w:color="auto"/>
                <w:right w:val="none" w:sz="0" w:space="0" w:color="auto"/>
              </w:divBdr>
            </w:div>
            <w:div w:id="1087195952">
              <w:marLeft w:val="0"/>
              <w:marRight w:val="0"/>
              <w:marTop w:val="0"/>
              <w:marBottom w:val="0"/>
              <w:divBdr>
                <w:top w:val="none" w:sz="0" w:space="0" w:color="auto"/>
                <w:left w:val="none" w:sz="0" w:space="0" w:color="auto"/>
                <w:bottom w:val="none" w:sz="0" w:space="0" w:color="auto"/>
                <w:right w:val="none" w:sz="0" w:space="0" w:color="auto"/>
              </w:divBdr>
            </w:div>
            <w:div w:id="482551629">
              <w:marLeft w:val="0"/>
              <w:marRight w:val="0"/>
              <w:marTop w:val="0"/>
              <w:marBottom w:val="0"/>
              <w:divBdr>
                <w:top w:val="none" w:sz="0" w:space="0" w:color="auto"/>
                <w:left w:val="none" w:sz="0" w:space="0" w:color="auto"/>
                <w:bottom w:val="none" w:sz="0" w:space="0" w:color="auto"/>
                <w:right w:val="none" w:sz="0" w:space="0" w:color="auto"/>
              </w:divBdr>
            </w:div>
            <w:div w:id="1495992423">
              <w:marLeft w:val="0"/>
              <w:marRight w:val="0"/>
              <w:marTop w:val="0"/>
              <w:marBottom w:val="0"/>
              <w:divBdr>
                <w:top w:val="none" w:sz="0" w:space="0" w:color="auto"/>
                <w:left w:val="none" w:sz="0" w:space="0" w:color="auto"/>
                <w:bottom w:val="none" w:sz="0" w:space="0" w:color="auto"/>
                <w:right w:val="none" w:sz="0" w:space="0" w:color="auto"/>
              </w:divBdr>
            </w:div>
            <w:div w:id="1801537751">
              <w:marLeft w:val="0"/>
              <w:marRight w:val="0"/>
              <w:marTop w:val="0"/>
              <w:marBottom w:val="0"/>
              <w:divBdr>
                <w:top w:val="none" w:sz="0" w:space="0" w:color="auto"/>
                <w:left w:val="none" w:sz="0" w:space="0" w:color="auto"/>
                <w:bottom w:val="none" w:sz="0" w:space="0" w:color="auto"/>
                <w:right w:val="none" w:sz="0" w:space="0" w:color="auto"/>
              </w:divBdr>
            </w:div>
            <w:div w:id="185946105">
              <w:marLeft w:val="0"/>
              <w:marRight w:val="0"/>
              <w:marTop w:val="0"/>
              <w:marBottom w:val="0"/>
              <w:divBdr>
                <w:top w:val="none" w:sz="0" w:space="0" w:color="auto"/>
                <w:left w:val="none" w:sz="0" w:space="0" w:color="auto"/>
                <w:bottom w:val="none" w:sz="0" w:space="0" w:color="auto"/>
                <w:right w:val="none" w:sz="0" w:space="0" w:color="auto"/>
              </w:divBdr>
            </w:div>
            <w:div w:id="509805019">
              <w:marLeft w:val="0"/>
              <w:marRight w:val="0"/>
              <w:marTop w:val="0"/>
              <w:marBottom w:val="0"/>
              <w:divBdr>
                <w:top w:val="none" w:sz="0" w:space="0" w:color="auto"/>
                <w:left w:val="none" w:sz="0" w:space="0" w:color="auto"/>
                <w:bottom w:val="none" w:sz="0" w:space="0" w:color="auto"/>
                <w:right w:val="none" w:sz="0" w:space="0" w:color="auto"/>
              </w:divBdr>
            </w:div>
            <w:div w:id="1197159232">
              <w:marLeft w:val="0"/>
              <w:marRight w:val="0"/>
              <w:marTop w:val="0"/>
              <w:marBottom w:val="0"/>
              <w:divBdr>
                <w:top w:val="none" w:sz="0" w:space="0" w:color="auto"/>
                <w:left w:val="none" w:sz="0" w:space="0" w:color="auto"/>
                <w:bottom w:val="none" w:sz="0" w:space="0" w:color="auto"/>
                <w:right w:val="none" w:sz="0" w:space="0" w:color="auto"/>
              </w:divBdr>
            </w:div>
            <w:div w:id="1036152102">
              <w:marLeft w:val="0"/>
              <w:marRight w:val="0"/>
              <w:marTop w:val="0"/>
              <w:marBottom w:val="0"/>
              <w:divBdr>
                <w:top w:val="none" w:sz="0" w:space="0" w:color="auto"/>
                <w:left w:val="none" w:sz="0" w:space="0" w:color="auto"/>
                <w:bottom w:val="none" w:sz="0" w:space="0" w:color="auto"/>
                <w:right w:val="none" w:sz="0" w:space="0" w:color="auto"/>
              </w:divBdr>
            </w:div>
            <w:div w:id="1779252540">
              <w:marLeft w:val="0"/>
              <w:marRight w:val="0"/>
              <w:marTop w:val="0"/>
              <w:marBottom w:val="0"/>
              <w:divBdr>
                <w:top w:val="none" w:sz="0" w:space="0" w:color="auto"/>
                <w:left w:val="none" w:sz="0" w:space="0" w:color="auto"/>
                <w:bottom w:val="none" w:sz="0" w:space="0" w:color="auto"/>
                <w:right w:val="none" w:sz="0" w:space="0" w:color="auto"/>
              </w:divBdr>
            </w:div>
            <w:div w:id="1409842816">
              <w:marLeft w:val="0"/>
              <w:marRight w:val="0"/>
              <w:marTop w:val="0"/>
              <w:marBottom w:val="0"/>
              <w:divBdr>
                <w:top w:val="none" w:sz="0" w:space="0" w:color="auto"/>
                <w:left w:val="none" w:sz="0" w:space="0" w:color="auto"/>
                <w:bottom w:val="none" w:sz="0" w:space="0" w:color="auto"/>
                <w:right w:val="none" w:sz="0" w:space="0" w:color="auto"/>
              </w:divBdr>
            </w:div>
            <w:div w:id="406078040">
              <w:marLeft w:val="0"/>
              <w:marRight w:val="0"/>
              <w:marTop w:val="0"/>
              <w:marBottom w:val="0"/>
              <w:divBdr>
                <w:top w:val="none" w:sz="0" w:space="0" w:color="auto"/>
                <w:left w:val="none" w:sz="0" w:space="0" w:color="auto"/>
                <w:bottom w:val="none" w:sz="0" w:space="0" w:color="auto"/>
                <w:right w:val="none" w:sz="0" w:space="0" w:color="auto"/>
              </w:divBdr>
            </w:div>
            <w:div w:id="1010185888">
              <w:marLeft w:val="0"/>
              <w:marRight w:val="0"/>
              <w:marTop w:val="0"/>
              <w:marBottom w:val="0"/>
              <w:divBdr>
                <w:top w:val="none" w:sz="0" w:space="0" w:color="auto"/>
                <w:left w:val="none" w:sz="0" w:space="0" w:color="auto"/>
                <w:bottom w:val="none" w:sz="0" w:space="0" w:color="auto"/>
                <w:right w:val="none" w:sz="0" w:space="0" w:color="auto"/>
              </w:divBdr>
            </w:div>
            <w:div w:id="755441054">
              <w:marLeft w:val="0"/>
              <w:marRight w:val="0"/>
              <w:marTop w:val="0"/>
              <w:marBottom w:val="0"/>
              <w:divBdr>
                <w:top w:val="none" w:sz="0" w:space="0" w:color="auto"/>
                <w:left w:val="none" w:sz="0" w:space="0" w:color="auto"/>
                <w:bottom w:val="none" w:sz="0" w:space="0" w:color="auto"/>
                <w:right w:val="none" w:sz="0" w:space="0" w:color="auto"/>
              </w:divBdr>
            </w:div>
            <w:div w:id="979501880">
              <w:marLeft w:val="0"/>
              <w:marRight w:val="0"/>
              <w:marTop w:val="0"/>
              <w:marBottom w:val="0"/>
              <w:divBdr>
                <w:top w:val="none" w:sz="0" w:space="0" w:color="auto"/>
                <w:left w:val="none" w:sz="0" w:space="0" w:color="auto"/>
                <w:bottom w:val="none" w:sz="0" w:space="0" w:color="auto"/>
                <w:right w:val="none" w:sz="0" w:space="0" w:color="auto"/>
              </w:divBdr>
            </w:div>
            <w:div w:id="378944981">
              <w:marLeft w:val="0"/>
              <w:marRight w:val="0"/>
              <w:marTop w:val="0"/>
              <w:marBottom w:val="0"/>
              <w:divBdr>
                <w:top w:val="none" w:sz="0" w:space="0" w:color="auto"/>
                <w:left w:val="none" w:sz="0" w:space="0" w:color="auto"/>
                <w:bottom w:val="none" w:sz="0" w:space="0" w:color="auto"/>
                <w:right w:val="none" w:sz="0" w:space="0" w:color="auto"/>
              </w:divBdr>
            </w:div>
            <w:div w:id="803085126">
              <w:marLeft w:val="0"/>
              <w:marRight w:val="0"/>
              <w:marTop w:val="0"/>
              <w:marBottom w:val="0"/>
              <w:divBdr>
                <w:top w:val="none" w:sz="0" w:space="0" w:color="auto"/>
                <w:left w:val="none" w:sz="0" w:space="0" w:color="auto"/>
                <w:bottom w:val="none" w:sz="0" w:space="0" w:color="auto"/>
                <w:right w:val="none" w:sz="0" w:space="0" w:color="auto"/>
              </w:divBdr>
            </w:div>
            <w:div w:id="1559704311">
              <w:marLeft w:val="0"/>
              <w:marRight w:val="0"/>
              <w:marTop w:val="0"/>
              <w:marBottom w:val="0"/>
              <w:divBdr>
                <w:top w:val="none" w:sz="0" w:space="0" w:color="auto"/>
                <w:left w:val="none" w:sz="0" w:space="0" w:color="auto"/>
                <w:bottom w:val="none" w:sz="0" w:space="0" w:color="auto"/>
                <w:right w:val="none" w:sz="0" w:space="0" w:color="auto"/>
              </w:divBdr>
            </w:div>
            <w:div w:id="1339625598">
              <w:marLeft w:val="0"/>
              <w:marRight w:val="0"/>
              <w:marTop w:val="0"/>
              <w:marBottom w:val="0"/>
              <w:divBdr>
                <w:top w:val="none" w:sz="0" w:space="0" w:color="auto"/>
                <w:left w:val="none" w:sz="0" w:space="0" w:color="auto"/>
                <w:bottom w:val="none" w:sz="0" w:space="0" w:color="auto"/>
                <w:right w:val="none" w:sz="0" w:space="0" w:color="auto"/>
              </w:divBdr>
            </w:div>
            <w:div w:id="816188479">
              <w:marLeft w:val="0"/>
              <w:marRight w:val="0"/>
              <w:marTop w:val="0"/>
              <w:marBottom w:val="0"/>
              <w:divBdr>
                <w:top w:val="none" w:sz="0" w:space="0" w:color="auto"/>
                <w:left w:val="none" w:sz="0" w:space="0" w:color="auto"/>
                <w:bottom w:val="none" w:sz="0" w:space="0" w:color="auto"/>
                <w:right w:val="none" w:sz="0" w:space="0" w:color="auto"/>
              </w:divBdr>
            </w:div>
            <w:div w:id="1252932936">
              <w:marLeft w:val="0"/>
              <w:marRight w:val="0"/>
              <w:marTop w:val="0"/>
              <w:marBottom w:val="0"/>
              <w:divBdr>
                <w:top w:val="none" w:sz="0" w:space="0" w:color="auto"/>
                <w:left w:val="none" w:sz="0" w:space="0" w:color="auto"/>
                <w:bottom w:val="none" w:sz="0" w:space="0" w:color="auto"/>
                <w:right w:val="none" w:sz="0" w:space="0" w:color="auto"/>
              </w:divBdr>
            </w:div>
            <w:div w:id="2091267248">
              <w:marLeft w:val="0"/>
              <w:marRight w:val="0"/>
              <w:marTop w:val="0"/>
              <w:marBottom w:val="0"/>
              <w:divBdr>
                <w:top w:val="none" w:sz="0" w:space="0" w:color="auto"/>
                <w:left w:val="none" w:sz="0" w:space="0" w:color="auto"/>
                <w:bottom w:val="none" w:sz="0" w:space="0" w:color="auto"/>
                <w:right w:val="none" w:sz="0" w:space="0" w:color="auto"/>
              </w:divBdr>
            </w:div>
            <w:div w:id="1543592788">
              <w:marLeft w:val="0"/>
              <w:marRight w:val="0"/>
              <w:marTop w:val="0"/>
              <w:marBottom w:val="0"/>
              <w:divBdr>
                <w:top w:val="none" w:sz="0" w:space="0" w:color="auto"/>
                <w:left w:val="none" w:sz="0" w:space="0" w:color="auto"/>
                <w:bottom w:val="none" w:sz="0" w:space="0" w:color="auto"/>
                <w:right w:val="none" w:sz="0" w:space="0" w:color="auto"/>
              </w:divBdr>
            </w:div>
            <w:div w:id="1538543678">
              <w:marLeft w:val="0"/>
              <w:marRight w:val="0"/>
              <w:marTop w:val="0"/>
              <w:marBottom w:val="0"/>
              <w:divBdr>
                <w:top w:val="none" w:sz="0" w:space="0" w:color="auto"/>
                <w:left w:val="none" w:sz="0" w:space="0" w:color="auto"/>
                <w:bottom w:val="none" w:sz="0" w:space="0" w:color="auto"/>
                <w:right w:val="none" w:sz="0" w:space="0" w:color="auto"/>
              </w:divBdr>
            </w:div>
            <w:div w:id="55322154">
              <w:marLeft w:val="0"/>
              <w:marRight w:val="0"/>
              <w:marTop w:val="0"/>
              <w:marBottom w:val="0"/>
              <w:divBdr>
                <w:top w:val="none" w:sz="0" w:space="0" w:color="auto"/>
                <w:left w:val="none" w:sz="0" w:space="0" w:color="auto"/>
                <w:bottom w:val="none" w:sz="0" w:space="0" w:color="auto"/>
                <w:right w:val="none" w:sz="0" w:space="0" w:color="auto"/>
              </w:divBdr>
            </w:div>
            <w:div w:id="522865218">
              <w:marLeft w:val="0"/>
              <w:marRight w:val="0"/>
              <w:marTop w:val="0"/>
              <w:marBottom w:val="0"/>
              <w:divBdr>
                <w:top w:val="none" w:sz="0" w:space="0" w:color="auto"/>
                <w:left w:val="none" w:sz="0" w:space="0" w:color="auto"/>
                <w:bottom w:val="none" w:sz="0" w:space="0" w:color="auto"/>
                <w:right w:val="none" w:sz="0" w:space="0" w:color="auto"/>
              </w:divBdr>
            </w:div>
            <w:div w:id="1488131267">
              <w:marLeft w:val="0"/>
              <w:marRight w:val="0"/>
              <w:marTop w:val="0"/>
              <w:marBottom w:val="0"/>
              <w:divBdr>
                <w:top w:val="none" w:sz="0" w:space="0" w:color="auto"/>
                <w:left w:val="none" w:sz="0" w:space="0" w:color="auto"/>
                <w:bottom w:val="none" w:sz="0" w:space="0" w:color="auto"/>
                <w:right w:val="none" w:sz="0" w:space="0" w:color="auto"/>
              </w:divBdr>
            </w:div>
            <w:div w:id="374744335">
              <w:marLeft w:val="0"/>
              <w:marRight w:val="0"/>
              <w:marTop w:val="0"/>
              <w:marBottom w:val="0"/>
              <w:divBdr>
                <w:top w:val="none" w:sz="0" w:space="0" w:color="auto"/>
                <w:left w:val="none" w:sz="0" w:space="0" w:color="auto"/>
                <w:bottom w:val="none" w:sz="0" w:space="0" w:color="auto"/>
                <w:right w:val="none" w:sz="0" w:space="0" w:color="auto"/>
              </w:divBdr>
            </w:div>
            <w:div w:id="1330912338">
              <w:marLeft w:val="0"/>
              <w:marRight w:val="0"/>
              <w:marTop w:val="0"/>
              <w:marBottom w:val="0"/>
              <w:divBdr>
                <w:top w:val="none" w:sz="0" w:space="0" w:color="auto"/>
                <w:left w:val="none" w:sz="0" w:space="0" w:color="auto"/>
                <w:bottom w:val="none" w:sz="0" w:space="0" w:color="auto"/>
                <w:right w:val="none" w:sz="0" w:space="0" w:color="auto"/>
              </w:divBdr>
            </w:div>
            <w:div w:id="124273106">
              <w:marLeft w:val="0"/>
              <w:marRight w:val="0"/>
              <w:marTop w:val="0"/>
              <w:marBottom w:val="0"/>
              <w:divBdr>
                <w:top w:val="none" w:sz="0" w:space="0" w:color="auto"/>
                <w:left w:val="none" w:sz="0" w:space="0" w:color="auto"/>
                <w:bottom w:val="none" w:sz="0" w:space="0" w:color="auto"/>
                <w:right w:val="none" w:sz="0" w:space="0" w:color="auto"/>
              </w:divBdr>
            </w:div>
            <w:div w:id="1130899118">
              <w:marLeft w:val="0"/>
              <w:marRight w:val="0"/>
              <w:marTop w:val="0"/>
              <w:marBottom w:val="0"/>
              <w:divBdr>
                <w:top w:val="none" w:sz="0" w:space="0" w:color="auto"/>
                <w:left w:val="none" w:sz="0" w:space="0" w:color="auto"/>
                <w:bottom w:val="none" w:sz="0" w:space="0" w:color="auto"/>
                <w:right w:val="none" w:sz="0" w:space="0" w:color="auto"/>
              </w:divBdr>
            </w:div>
            <w:div w:id="109014196">
              <w:marLeft w:val="0"/>
              <w:marRight w:val="0"/>
              <w:marTop w:val="0"/>
              <w:marBottom w:val="0"/>
              <w:divBdr>
                <w:top w:val="none" w:sz="0" w:space="0" w:color="auto"/>
                <w:left w:val="none" w:sz="0" w:space="0" w:color="auto"/>
                <w:bottom w:val="none" w:sz="0" w:space="0" w:color="auto"/>
                <w:right w:val="none" w:sz="0" w:space="0" w:color="auto"/>
              </w:divBdr>
            </w:div>
            <w:div w:id="1762794636">
              <w:marLeft w:val="0"/>
              <w:marRight w:val="0"/>
              <w:marTop w:val="0"/>
              <w:marBottom w:val="0"/>
              <w:divBdr>
                <w:top w:val="none" w:sz="0" w:space="0" w:color="auto"/>
                <w:left w:val="none" w:sz="0" w:space="0" w:color="auto"/>
                <w:bottom w:val="none" w:sz="0" w:space="0" w:color="auto"/>
                <w:right w:val="none" w:sz="0" w:space="0" w:color="auto"/>
              </w:divBdr>
            </w:div>
            <w:div w:id="752045690">
              <w:marLeft w:val="0"/>
              <w:marRight w:val="0"/>
              <w:marTop w:val="0"/>
              <w:marBottom w:val="0"/>
              <w:divBdr>
                <w:top w:val="none" w:sz="0" w:space="0" w:color="auto"/>
                <w:left w:val="none" w:sz="0" w:space="0" w:color="auto"/>
                <w:bottom w:val="none" w:sz="0" w:space="0" w:color="auto"/>
                <w:right w:val="none" w:sz="0" w:space="0" w:color="auto"/>
              </w:divBdr>
            </w:div>
            <w:div w:id="992102804">
              <w:marLeft w:val="0"/>
              <w:marRight w:val="0"/>
              <w:marTop w:val="0"/>
              <w:marBottom w:val="0"/>
              <w:divBdr>
                <w:top w:val="none" w:sz="0" w:space="0" w:color="auto"/>
                <w:left w:val="none" w:sz="0" w:space="0" w:color="auto"/>
                <w:bottom w:val="none" w:sz="0" w:space="0" w:color="auto"/>
                <w:right w:val="none" w:sz="0" w:space="0" w:color="auto"/>
              </w:divBdr>
            </w:div>
            <w:div w:id="1177697993">
              <w:marLeft w:val="0"/>
              <w:marRight w:val="0"/>
              <w:marTop w:val="0"/>
              <w:marBottom w:val="0"/>
              <w:divBdr>
                <w:top w:val="none" w:sz="0" w:space="0" w:color="auto"/>
                <w:left w:val="none" w:sz="0" w:space="0" w:color="auto"/>
                <w:bottom w:val="none" w:sz="0" w:space="0" w:color="auto"/>
                <w:right w:val="none" w:sz="0" w:space="0" w:color="auto"/>
              </w:divBdr>
            </w:div>
            <w:div w:id="852643478">
              <w:marLeft w:val="0"/>
              <w:marRight w:val="0"/>
              <w:marTop w:val="0"/>
              <w:marBottom w:val="0"/>
              <w:divBdr>
                <w:top w:val="none" w:sz="0" w:space="0" w:color="auto"/>
                <w:left w:val="none" w:sz="0" w:space="0" w:color="auto"/>
                <w:bottom w:val="none" w:sz="0" w:space="0" w:color="auto"/>
                <w:right w:val="none" w:sz="0" w:space="0" w:color="auto"/>
              </w:divBdr>
            </w:div>
            <w:div w:id="1989556833">
              <w:marLeft w:val="0"/>
              <w:marRight w:val="0"/>
              <w:marTop w:val="0"/>
              <w:marBottom w:val="0"/>
              <w:divBdr>
                <w:top w:val="none" w:sz="0" w:space="0" w:color="auto"/>
                <w:left w:val="none" w:sz="0" w:space="0" w:color="auto"/>
                <w:bottom w:val="none" w:sz="0" w:space="0" w:color="auto"/>
                <w:right w:val="none" w:sz="0" w:space="0" w:color="auto"/>
              </w:divBdr>
            </w:div>
            <w:div w:id="693383995">
              <w:marLeft w:val="0"/>
              <w:marRight w:val="0"/>
              <w:marTop w:val="0"/>
              <w:marBottom w:val="0"/>
              <w:divBdr>
                <w:top w:val="none" w:sz="0" w:space="0" w:color="auto"/>
                <w:left w:val="none" w:sz="0" w:space="0" w:color="auto"/>
                <w:bottom w:val="none" w:sz="0" w:space="0" w:color="auto"/>
                <w:right w:val="none" w:sz="0" w:space="0" w:color="auto"/>
              </w:divBdr>
            </w:div>
            <w:div w:id="16685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57343">
      <w:bodyDiv w:val="1"/>
      <w:marLeft w:val="0"/>
      <w:marRight w:val="0"/>
      <w:marTop w:val="0"/>
      <w:marBottom w:val="0"/>
      <w:divBdr>
        <w:top w:val="none" w:sz="0" w:space="0" w:color="auto"/>
        <w:left w:val="none" w:sz="0" w:space="0" w:color="auto"/>
        <w:bottom w:val="none" w:sz="0" w:space="0" w:color="auto"/>
        <w:right w:val="none" w:sz="0" w:space="0" w:color="auto"/>
      </w:divBdr>
    </w:div>
    <w:div w:id="2079353920">
      <w:bodyDiv w:val="1"/>
      <w:marLeft w:val="0"/>
      <w:marRight w:val="0"/>
      <w:marTop w:val="0"/>
      <w:marBottom w:val="0"/>
      <w:divBdr>
        <w:top w:val="none" w:sz="0" w:space="0" w:color="auto"/>
        <w:left w:val="none" w:sz="0" w:space="0" w:color="auto"/>
        <w:bottom w:val="none" w:sz="0" w:space="0" w:color="auto"/>
        <w:right w:val="none" w:sz="0" w:space="0" w:color="auto"/>
      </w:divBdr>
    </w:div>
    <w:div w:id="2086800509">
      <w:bodyDiv w:val="1"/>
      <w:marLeft w:val="0"/>
      <w:marRight w:val="0"/>
      <w:marTop w:val="0"/>
      <w:marBottom w:val="0"/>
      <w:divBdr>
        <w:top w:val="none" w:sz="0" w:space="0" w:color="auto"/>
        <w:left w:val="none" w:sz="0" w:space="0" w:color="auto"/>
        <w:bottom w:val="none" w:sz="0" w:space="0" w:color="auto"/>
        <w:right w:val="none" w:sz="0" w:space="0" w:color="auto"/>
      </w:divBdr>
      <w:divsChild>
        <w:div w:id="270941393">
          <w:marLeft w:val="0"/>
          <w:marRight w:val="0"/>
          <w:marTop w:val="0"/>
          <w:marBottom w:val="225"/>
          <w:divBdr>
            <w:top w:val="none" w:sz="0" w:space="0" w:color="auto"/>
            <w:left w:val="none" w:sz="0" w:space="0" w:color="auto"/>
            <w:bottom w:val="none" w:sz="0" w:space="0" w:color="auto"/>
            <w:right w:val="none" w:sz="0" w:space="0" w:color="auto"/>
          </w:divBdr>
        </w:div>
        <w:div w:id="903956945">
          <w:marLeft w:val="-450"/>
          <w:marRight w:val="0"/>
          <w:marTop w:val="525"/>
          <w:marBottom w:val="225"/>
          <w:divBdr>
            <w:top w:val="none" w:sz="0" w:space="0" w:color="auto"/>
            <w:left w:val="single" w:sz="48" w:space="0" w:color="4F9CEE"/>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tif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8" Type="http://schemas.openxmlformats.org/officeDocument/2006/relationships/comments" Target="comments.xml"/><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DE61FF13-3716-442E-9978-82864362F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TotalTime>
  <Pages>60</Pages>
  <Words>7637</Words>
  <Characters>43536</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SYY</cp:lastModifiedBy>
  <cp:revision>1564</cp:revision>
  <cp:lastPrinted>2018-04-10T10:05:00Z</cp:lastPrinted>
  <dcterms:created xsi:type="dcterms:W3CDTF">2018-03-31T01:12:00Z</dcterms:created>
  <dcterms:modified xsi:type="dcterms:W3CDTF">2018-04-14T17:05:00Z</dcterms:modified>
</cp:coreProperties>
</file>